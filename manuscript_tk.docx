
<file path=[Content_Types].xml><?xml version="1.0" encoding="utf-8"?>
<Types xmlns="http://schemas.openxmlformats.org/package/2006/content-types">
  <Default Extension="pdf" ContentType="application/pd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AEA81" w14:textId="77777777" w:rsidR="002B6979" w:rsidRDefault="00000000">
      <w:pPr>
        <w:pStyle w:val="Title"/>
      </w:pPr>
      <w:r>
        <w:t>Distinct contributions of anterior and posterior orbitofrontal cortex to adaptive decision-making</w:t>
      </w:r>
    </w:p>
    <w:p w14:paraId="37532CBB" w14:textId="77777777" w:rsidR="002B6979" w:rsidRDefault="002B6979">
      <w:pPr>
        <w:pStyle w:val="Author"/>
      </w:pPr>
    </w:p>
    <w:p w14:paraId="3DB0D189" w14:textId="10CC6190" w:rsidR="00205D19" w:rsidRPr="009512A7" w:rsidRDefault="00205D19" w:rsidP="00205D19">
      <w:pPr>
        <w:pStyle w:val="Author"/>
        <w:rPr>
          <w:rPrChange w:id="0" w:author="Kahnt, Thorsten (NIH/NIDA) [E]" w:date="2025-05-07T08:23:00Z">
            <w:rPr>
              <w:lang w:val="de-DE"/>
            </w:rPr>
          </w:rPrChange>
        </w:rPr>
      </w:pPr>
      <w:r w:rsidRPr="009512A7">
        <w:rPr>
          <w:rPrChange w:id="1" w:author="Kahnt, Thorsten (NIH/NIDA) [E]" w:date="2025-05-07T08:23:00Z">
            <w:rPr>
              <w:lang w:val="de-DE"/>
            </w:rPr>
          </w:rPrChange>
        </w:rPr>
        <w:t>Qingfang Liu1, Daria Porter2, Hadeel Damra2, Yao Zhao3,</w:t>
      </w:r>
      <w:ins w:id="2" w:author="Kahnt, Thorsten (NIH/NIDA) [E]" w:date="2025-05-06T11:39:00Z">
        <w:r w:rsidRPr="009512A7">
          <w:rPr>
            <w:rPrChange w:id="3" w:author="Kahnt, Thorsten (NIH/NIDA) [E]" w:date="2025-05-07T08:23:00Z">
              <w:rPr>
                <w:lang w:val="de-DE"/>
              </w:rPr>
            </w:rPrChange>
          </w:rPr>
          <w:t xml:space="preserve"> Joel Voss4,</w:t>
        </w:r>
      </w:ins>
    </w:p>
    <w:p w14:paraId="0CE7E1EC" w14:textId="436343BE" w:rsidR="002B6979" w:rsidRPr="009512A7" w:rsidRDefault="00205D19" w:rsidP="00205D19">
      <w:pPr>
        <w:pStyle w:val="Author"/>
        <w:rPr>
          <w:rPrChange w:id="4" w:author="Kahnt, Thorsten (NIH/NIDA) [E]" w:date="2025-05-07T08:23:00Z">
            <w:rPr>
              <w:lang w:val="de-DE"/>
            </w:rPr>
          </w:rPrChange>
        </w:rPr>
      </w:pPr>
      <w:r w:rsidRPr="009512A7">
        <w:rPr>
          <w:rPrChange w:id="5" w:author="Kahnt, Thorsten (NIH/NIDA) [E]" w:date="2025-05-07T08:23:00Z">
            <w:rPr>
              <w:lang w:val="de-DE"/>
            </w:rPr>
          </w:rPrChange>
        </w:rPr>
        <w:t>Geoffrey Schoenbaum1, Thorsten Kahnt1</w:t>
      </w:r>
    </w:p>
    <w:p w14:paraId="36D2C1FF" w14:textId="77777777" w:rsidR="002B6979" w:rsidRPr="009512A7" w:rsidRDefault="002B6979">
      <w:pPr>
        <w:pStyle w:val="Author"/>
        <w:rPr>
          <w:rPrChange w:id="6" w:author="Kahnt, Thorsten (NIH/NIDA) [E]" w:date="2025-05-07T08:23:00Z">
            <w:rPr>
              <w:lang w:val="de-DE"/>
            </w:rPr>
          </w:rPrChange>
        </w:rPr>
      </w:pPr>
    </w:p>
    <w:p w14:paraId="4E69345E" w14:textId="77777777" w:rsidR="002B6979" w:rsidRPr="009512A7" w:rsidRDefault="002B6979">
      <w:pPr>
        <w:pStyle w:val="Author"/>
        <w:rPr>
          <w:rPrChange w:id="7" w:author="Kahnt, Thorsten (NIH/NIDA) [E]" w:date="2025-05-07T08:23:00Z">
            <w:rPr>
              <w:lang w:val="de-DE"/>
            </w:rPr>
          </w:rPrChange>
        </w:rPr>
      </w:pPr>
    </w:p>
    <w:p w14:paraId="7AE508F0" w14:textId="77777777" w:rsidR="00205D19" w:rsidRPr="00205D19" w:rsidRDefault="00205D19" w:rsidP="00205D19">
      <w:pPr>
        <w:pStyle w:val="Author"/>
        <w:jc w:val="left"/>
        <w:rPr>
          <w:b/>
          <w:bCs/>
        </w:rPr>
      </w:pPr>
      <w:commentRangeStart w:id="8"/>
      <w:r w:rsidRPr="00205D19">
        <w:rPr>
          <w:b/>
          <w:bCs/>
        </w:rPr>
        <w:t>Abstract</w:t>
      </w:r>
      <w:commentRangeEnd w:id="8"/>
      <w:r>
        <w:rPr>
          <w:rStyle w:val="CommentReference"/>
          <w:rFonts w:asciiTheme="minorHAnsi" w:eastAsiaTheme="minorHAnsi" w:hAnsiTheme="minorHAnsi" w:cstheme="minorBidi"/>
        </w:rPr>
        <w:commentReference w:id="8"/>
      </w:r>
    </w:p>
    <w:p w14:paraId="7E50619A" w14:textId="5316673E" w:rsidR="002B6979" w:rsidRDefault="00205D19" w:rsidP="00205D19">
      <w:pPr>
        <w:pStyle w:val="Author"/>
        <w:jc w:val="left"/>
      </w:pPr>
      <w:r w:rsidRPr="00205D19">
        <w:t>The lateral orbitofrontal cortex (OFC) is critical for flexibly adjusting choices</w:t>
      </w:r>
      <w:r>
        <w:t xml:space="preserve"> </w:t>
      </w:r>
      <w:r w:rsidRPr="00205D19">
        <w:t>when outcome values change. This requires representations of stimulus-outcome</w:t>
      </w:r>
      <w:r>
        <w:t xml:space="preserve"> </w:t>
      </w:r>
      <w:r w:rsidRPr="00205D19">
        <w:t xml:space="preserve">associations and inferring the </w:t>
      </w:r>
      <w:del w:id="9" w:author="Kahnt, Thorsten (NIH/NIDA) [E]" w:date="2025-05-06T11:46:00Z">
        <w:r w:rsidRPr="00205D19" w:rsidDel="00590D0E">
          <w:delText xml:space="preserve">updated </w:delText>
        </w:r>
      </w:del>
      <w:ins w:id="10" w:author="Kahnt, Thorsten (NIH/NIDA) [E]" w:date="2025-05-06T11:46:00Z">
        <w:r w:rsidR="00590D0E">
          <w:t>current</w:t>
        </w:r>
        <w:r w:rsidR="00590D0E" w:rsidRPr="00205D19">
          <w:t xml:space="preserve"> </w:t>
        </w:r>
      </w:ins>
      <w:r w:rsidRPr="00205D19">
        <w:t>value of outcomes, but whether and how</w:t>
      </w:r>
      <w:r>
        <w:t xml:space="preserve"> </w:t>
      </w:r>
      <w:r w:rsidRPr="00205D19">
        <w:t>different parts of OFC contribute to these functions has remained unclear. Here</w:t>
      </w:r>
      <w:r>
        <w:t xml:space="preserve"> </w:t>
      </w:r>
      <w:r w:rsidRPr="00205D19">
        <w:t>we used transcranial magnetic stimulation (TMS) to disrupt activity in functional</w:t>
      </w:r>
      <w:r>
        <w:t xml:space="preserve"> </w:t>
      </w:r>
      <w:r w:rsidRPr="00205D19">
        <w:t>networks centered on the anterior (</w:t>
      </w:r>
      <w:proofErr w:type="spellStart"/>
      <w:r w:rsidRPr="00205D19">
        <w:t>aOFC</w:t>
      </w:r>
      <w:proofErr w:type="spellEnd"/>
      <w:r w:rsidRPr="00205D19">
        <w:t>) and posterior (</w:t>
      </w:r>
      <w:proofErr w:type="spellStart"/>
      <w:r w:rsidRPr="00205D19">
        <w:t>pOFC</w:t>
      </w:r>
      <w:proofErr w:type="spellEnd"/>
      <w:r w:rsidRPr="00205D19">
        <w:t>) lateral</w:t>
      </w:r>
      <w:r>
        <w:t xml:space="preserve"> </w:t>
      </w:r>
      <w:r w:rsidRPr="00205D19">
        <w:t xml:space="preserve">OFC. Participants (n = 48) received </w:t>
      </w:r>
      <w:proofErr w:type="spellStart"/>
      <w:r w:rsidRPr="00205D19">
        <w:t>aOFC</w:t>
      </w:r>
      <w:proofErr w:type="spellEnd"/>
      <w:r w:rsidRPr="00205D19">
        <w:t xml:space="preserve"> or </w:t>
      </w:r>
      <w:proofErr w:type="spellStart"/>
      <w:r w:rsidRPr="00205D19">
        <w:t>pOFC</w:t>
      </w:r>
      <w:proofErr w:type="spellEnd"/>
      <w:r w:rsidRPr="00205D19">
        <w:t xml:space="preserve"> network-targeted TMS</w:t>
      </w:r>
      <w:r>
        <w:t xml:space="preserve"> </w:t>
      </w:r>
      <w:r w:rsidRPr="00205D19">
        <w:t>either before learning associations between visual stimuli and sweet or savory</w:t>
      </w:r>
      <w:r>
        <w:t xml:space="preserve"> </w:t>
      </w:r>
      <w:r w:rsidRPr="00205D19">
        <w:t>food odor rewards, or, on the next day, before a meal to selectively devalue one</w:t>
      </w:r>
      <w:r>
        <w:t xml:space="preserve"> </w:t>
      </w:r>
      <w:r w:rsidRPr="00205D19">
        <w:t xml:space="preserve">of these rewards. TMS targeting </w:t>
      </w:r>
      <w:proofErr w:type="spellStart"/>
      <w:r w:rsidRPr="00205D19">
        <w:t>pOFC</w:t>
      </w:r>
      <w:proofErr w:type="spellEnd"/>
      <w:r w:rsidRPr="00205D19">
        <w:t xml:space="preserve"> before the meal disrupted goal-directed</w:t>
      </w:r>
      <w:r>
        <w:t xml:space="preserve"> </w:t>
      </w:r>
      <w:r w:rsidRPr="00205D19">
        <w:t>behavior, as measured by choices of stimuli predicting non-sated rewards in a</w:t>
      </w:r>
      <w:r>
        <w:t xml:space="preserve"> </w:t>
      </w:r>
      <w:r w:rsidRPr="00205D19">
        <w:t xml:space="preserve">probe test, whereas disrupting </w:t>
      </w:r>
      <w:proofErr w:type="spellStart"/>
      <w:r w:rsidRPr="00205D19">
        <w:t>aOFC</w:t>
      </w:r>
      <w:proofErr w:type="spellEnd"/>
      <w:r w:rsidRPr="00205D19">
        <w:t xml:space="preserve"> before learning stimulus-outcome associations</w:t>
      </w:r>
      <w:r>
        <w:t xml:space="preserve"> </w:t>
      </w:r>
      <w:r w:rsidRPr="00205D19">
        <w:t>similarly impaired choices in the probe test. These findings demonstrate</w:t>
      </w:r>
      <w:r>
        <w:t xml:space="preserve"> </w:t>
      </w:r>
      <w:r w:rsidRPr="00205D19">
        <w:t>distinct contributions of different OFC subregions to goal-directed behavior.</w:t>
      </w:r>
    </w:p>
    <w:p w14:paraId="6CBD41A3" w14:textId="77777777" w:rsidR="002B6979" w:rsidRDefault="00000000">
      <w:pPr>
        <w:pStyle w:val="Heading1"/>
      </w:pPr>
      <w:bookmarkStart w:id="11" w:name="sec-intro"/>
      <w:r>
        <w:t>Introduction</w:t>
      </w:r>
    </w:p>
    <w:p w14:paraId="338BEB40" w14:textId="27692289" w:rsidR="002B6979" w:rsidRDefault="00000000">
      <w:pPr>
        <w:pStyle w:val="FirstParagraph"/>
      </w:pPr>
      <w:r>
        <w:t xml:space="preserve">Humans and animals effortlessly adapt to changing environments by flexibly adjusting their behavior. This adaptability relies on outcome-guided decision-making, where individuals can re-evaluate their choices in real time, simulating potential outcomes based on changes in outcome value (Daw, Niv, and Dayan 2005) rather than defaulting to habitual responses. </w:t>
      </w:r>
      <w:commentRangeStart w:id="12"/>
      <w:r>
        <w:t xml:space="preserve">For </w:t>
      </w:r>
      <w:proofErr w:type="gramStart"/>
      <w:r>
        <w:t>example</w:t>
      </w:r>
      <w:commentRangeEnd w:id="12"/>
      <w:proofErr w:type="gramEnd"/>
      <w:r w:rsidR="00590D0E">
        <w:rPr>
          <w:rStyle w:val="CommentReference"/>
        </w:rPr>
        <w:commentReference w:id="12"/>
      </w:r>
      <w:r>
        <w:t>, a restaurant chef might anticipate that a guest could experience an allergic reaction to certain ingredients and adjust the dish accordingly before an issue arises. To enable this flexibility, a detailed representation of the environment—commonly referred to as a cognitive map or model</w:t>
      </w:r>
      <w:del w:id="13" w:author="Kahnt, Thorsten (NIH/NIDA) [E]" w:date="2025-05-06T11:49:00Z">
        <w:r w:rsidDel="00590D0E">
          <w:delText>-based</w:delText>
        </w:r>
      </w:del>
      <w:ins w:id="14" w:author="Kahnt, Thorsten (NIH/NIDA) [E]" w:date="2025-05-06T11:49:00Z">
        <w:r w:rsidR="00590D0E" w:rsidDel="00590D0E">
          <w:t xml:space="preserve"> </w:t>
        </w:r>
      </w:ins>
      <w:del w:id="15" w:author="Kahnt, Thorsten (NIH/NIDA) [E]" w:date="2025-05-06T11:49:00Z">
        <w:r w:rsidDel="00590D0E">
          <w:delText xml:space="preserve"> representation</w:delText>
        </w:r>
      </w:del>
      <w:r>
        <w:t xml:space="preserve">-is essential (Behrens et al. 2018). A chef with </w:t>
      </w:r>
      <w:del w:id="16" w:author="Kahnt, Thorsten (NIH/NIDA) [E]" w:date="2025-05-06T12:11:00Z">
        <w:r w:rsidDel="004D2880">
          <w:delText xml:space="preserve">a thorough understanding </w:delText>
        </w:r>
      </w:del>
      <w:ins w:id="17" w:author="Kahnt, Thorsten (NIH/NIDA) [E]" w:date="2025-05-06T12:11:00Z">
        <w:r w:rsidR="004D2880">
          <w:t xml:space="preserve">full knowledge </w:t>
        </w:r>
      </w:ins>
      <w:r>
        <w:t>of ingredient</w:t>
      </w:r>
      <w:ins w:id="18" w:author="Kahnt, Thorsten (NIH/NIDA) [E]" w:date="2025-05-06T11:55:00Z">
        <w:r w:rsidR="00590D0E">
          <w:t>s</w:t>
        </w:r>
      </w:ins>
      <w:r>
        <w:t xml:space="preserve"> </w:t>
      </w:r>
      <w:del w:id="19" w:author="Kahnt, Thorsten (NIH/NIDA) [E]" w:date="2025-05-06T11:55:00Z">
        <w:r w:rsidDel="00590D0E">
          <w:delText xml:space="preserve">composition </w:delText>
        </w:r>
      </w:del>
      <w:r>
        <w:t xml:space="preserve">and </w:t>
      </w:r>
      <w:ins w:id="20" w:author="Kahnt, Thorsten (NIH/NIDA) [E]" w:date="2025-05-06T11:54:00Z">
        <w:r w:rsidR="00590D0E">
          <w:t xml:space="preserve">associated </w:t>
        </w:r>
      </w:ins>
      <w:del w:id="21" w:author="Kahnt, Thorsten (NIH/NIDA) [E]" w:date="2025-05-06T11:54:00Z">
        <w:r w:rsidDel="00590D0E">
          <w:delText>suitable substitutes</w:delText>
        </w:r>
      </w:del>
      <w:ins w:id="22" w:author="Kahnt, Thorsten (NIH/NIDA) [E]" w:date="2025-05-06T11:54:00Z">
        <w:r w:rsidR="00590D0E">
          <w:t>allergies</w:t>
        </w:r>
      </w:ins>
      <w:r>
        <w:t xml:space="preserve"> can efficiently modify recipes to accommodate allergies without compromising the dish. The orbitofrontal cortex (OFC) plays a central role in both processes, supporting adaptive behaviors through the formation of cognitive maps (</w:t>
      </w:r>
      <w:commentRangeStart w:id="23"/>
      <w:ins w:id="24" w:author="Kahnt, Thorsten (NIH/NIDA) [E]" w:date="2025-05-06T11:53:00Z">
        <w:r w:rsidR="00590D0E">
          <w:t>Costa et al 2023</w:t>
        </w:r>
        <w:commentRangeEnd w:id="23"/>
        <w:r w:rsidR="00590D0E">
          <w:rPr>
            <w:rStyle w:val="CommentReference"/>
          </w:rPr>
          <w:commentReference w:id="23"/>
        </w:r>
        <w:r w:rsidR="00590D0E">
          <w:t xml:space="preserve">; </w:t>
        </w:r>
      </w:ins>
      <w:r>
        <w:t xml:space="preserve">Wilson et al. 2014; M. Z. Wang and Hayden 2021) </w:t>
      </w:r>
      <w:del w:id="25" w:author="Kahnt, Thorsten (NIH/NIDA) [E]" w:date="2025-05-06T12:12:00Z">
        <w:r w:rsidDel="004D2880">
          <w:delText xml:space="preserve">and </w:delText>
        </w:r>
      </w:del>
      <w:ins w:id="26" w:author="Kahnt, Thorsten (NIH/NIDA) [E]" w:date="2025-05-06T12:12:00Z">
        <w:r w:rsidR="004D2880">
          <w:t xml:space="preserve">as well as </w:t>
        </w:r>
      </w:ins>
      <w:ins w:id="27" w:author="Kahnt, Thorsten (NIH/NIDA) [E]" w:date="2025-05-06T11:56:00Z">
        <w:r w:rsidR="0034498C">
          <w:t xml:space="preserve">their </w:t>
        </w:r>
      </w:ins>
      <w:r>
        <w:t xml:space="preserve">use </w:t>
      </w:r>
      <w:del w:id="28" w:author="Kahnt, Thorsten (NIH/NIDA) [E]" w:date="2025-05-06T11:56:00Z">
        <w:r w:rsidDel="0034498C">
          <w:delText xml:space="preserve">the map </w:delText>
        </w:r>
      </w:del>
      <w:r>
        <w:t>to simulate potential outcomes (Howard et al. 2020; Rudebeck and Murray 2014).</w:t>
      </w:r>
    </w:p>
    <w:p w14:paraId="19CCB26C" w14:textId="5056E272" w:rsidR="002B6979" w:rsidRDefault="00000000">
      <w:pPr>
        <w:pStyle w:val="BodyText"/>
      </w:pPr>
      <w:del w:id="29" w:author="Kahnt, Thorsten (NIH/NIDA) [E]" w:date="2025-05-06T11:57:00Z">
        <w:r w:rsidDel="0034498C">
          <w:lastRenderedPageBreak/>
          <w:delText>Across species, t</w:delText>
        </w:r>
      </w:del>
      <w:ins w:id="30" w:author="Kahnt, Thorsten (NIH/NIDA) [E]" w:date="2025-05-06T11:57:00Z">
        <w:r w:rsidR="0034498C">
          <w:t>T</w:t>
        </w:r>
      </w:ins>
      <w:r>
        <w:t xml:space="preserve">he OFC is </w:t>
      </w:r>
      <w:del w:id="31" w:author="Kahnt, Thorsten (NIH/NIDA) [E]" w:date="2025-05-06T11:57:00Z">
        <w:r w:rsidDel="0034498C">
          <w:delText xml:space="preserve">known as </w:delText>
        </w:r>
      </w:del>
      <w:r>
        <w:t xml:space="preserve">a heterogeneous region, comprising </w:t>
      </w:r>
      <w:ins w:id="32" w:author="Kahnt, Thorsten (NIH/NIDA) [E]" w:date="2025-05-06T12:12:00Z">
        <w:r w:rsidR="004D2880">
          <w:t xml:space="preserve">multiple </w:t>
        </w:r>
      </w:ins>
      <w:r>
        <w:t xml:space="preserve">subregions with varying anatomical and functional properties along both mediolateral and anterior-posterior </w:t>
      </w:r>
      <w:del w:id="33" w:author="Kahnt, Thorsten (NIH/NIDA) [E]" w:date="2025-05-06T12:12:00Z">
        <w:r w:rsidDel="004D2880">
          <w:delText xml:space="preserve">gradients </w:delText>
        </w:r>
      </w:del>
      <w:ins w:id="34" w:author="Kahnt, Thorsten (NIH/NIDA) [E]" w:date="2025-05-06T12:12:00Z">
        <w:r w:rsidR="004D2880">
          <w:t xml:space="preserve">axes </w:t>
        </w:r>
      </w:ins>
      <w:r>
        <w:t>(Price 2007; Wallis 2012; Kahnt et al. 2012; Izquierdo 2017; M. Z. Wang, Hayden, and Heilbronner 2022; Heilbronner et al. 2016; Walton et al. 2011; Mackey and Petrides 2010; Kringelbach and Rolls 2004; Neubert et al. 2015). In humans, studies on value-based decision-making have primarily focused on the functional distinctions between the medial and lateral OFC (</w:t>
      </w:r>
      <w:proofErr w:type="spellStart"/>
      <w:ins w:id="35" w:author="Kahnt, Thorsten (NIH/NIDA) [E]" w:date="2025-05-06T12:13:00Z">
        <w:r w:rsidR="004D2880">
          <w:t>Kringelbach</w:t>
        </w:r>
        <w:proofErr w:type="spellEnd"/>
        <w:r w:rsidR="004D2880">
          <w:t xml:space="preserve"> &amp; Rolls 2004; </w:t>
        </w:r>
      </w:ins>
      <w:r>
        <w:t>Wallis 2012; Kahnt et al. 2012; Walton et al. 2011</w:t>
      </w:r>
      <w:ins w:id="36" w:author="Kahnt, Thorsten (NIH/NIDA) [E]" w:date="2025-05-07T09:12:00Z">
        <w:r w:rsidR="00A96F76">
          <w:t xml:space="preserve">; </w:t>
        </w:r>
        <w:commentRangeStart w:id="37"/>
        <w:r w:rsidR="00A96F76">
          <w:t>McNamee et al 2013</w:t>
        </w:r>
        <w:commentRangeEnd w:id="37"/>
        <w:r w:rsidR="00A96F76">
          <w:rPr>
            <w:rStyle w:val="CommentReference"/>
          </w:rPr>
          <w:commentReference w:id="37"/>
        </w:r>
      </w:ins>
      <w:ins w:id="38" w:author="Kahnt, Thorsten (NIH/NIDA) [E]" w:date="2025-05-07T09:13:00Z">
        <w:r w:rsidR="00A96F76">
          <w:t xml:space="preserve">; </w:t>
        </w:r>
        <w:commentRangeStart w:id="39"/>
        <w:r w:rsidR="00A96F76">
          <w:t>Howard et al. 2015</w:t>
        </w:r>
        <w:commentRangeEnd w:id="39"/>
        <w:r w:rsidR="00A96F76">
          <w:rPr>
            <w:rStyle w:val="CommentReference"/>
          </w:rPr>
          <w:commentReference w:id="39"/>
        </w:r>
        <w:r w:rsidR="00A96F76">
          <w:t xml:space="preserve">; </w:t>
        </w:r>
        <w:commentRangeStart w:id="40"/>
        <w:proofErr w:type="spellStart"/>
        <w:r w:rsidR="00A96F76">
          <w:t>O’Doherty</w:t>
        </w:r>
        <w:proofErr w:type="spellEnd"/>
        <w:r w:rsidR="00A96F76">
          <w:t xml:space="preserve"> et al. 20</w:t>
        </w:r>
      </w:ins>
      <w:ins w:id="41" w:author="Kahnt, Thorsten (NIH/NIDA) [E]" w:date="2025-05-07T09:14:00Z">
        <w:r w:rsidR="00A96F76">
          <w:t>01</w:t>
        </w:r>
        <w:commentRangeEnd w:id="40"/>
        <w:r w:rsidR="00A96F76">
          <w:rPr>
            <w:rStyle w:val="CommentReference"/>
          </w:rPr>
          <w:commentReference w:id="40"/>
        </w:r>
      </w:ins>
      <w:del w:id="42" w:author="Kahnt, Thorsten (NIH/NIDA) [E]" w:date="2025-05-06T12:13:00Z">
        <w:r w:rsidDel="004D2880">
          <w:delText xml:space="preserve">). </w:delText>
        </w:r>
      </w:del>
      <w:ins w:id="43" w:author="Kahnt, Thorsten (NIH/NIDA) [E]" w:date="2025-05-06T12:13:00Z">
        <w:r w:rsidR="004D2880">
          <w:t xml:space="preserve">), </w:t>
        </w:r>
        <w:commentRangeStart w:id="44"/>
        <w:r w:rsidR="004D2880">
          <w:t xml:space="preserve">whereas </w:t>
        </w:r>
      </w:ins>
      <w:del w:id="45" w:author="Kahnt, Thorsten (NIH/NIDA) [E]" w:date="2025-05-06T11:57:00Z">
        <w:r w:rsidDel="0034498C">
          <w:delText>However, t</w:delText>
        </w:r>
      </w:del>
      <w:ins w:id="46" w:author="Kahnt, Thorsten (NIH/NIDA) [E]" w:date="2025-05-06T12:13:00Z">
        <w:r w:rsidR="004D2880">
          <w:t>t</w:t>
        </w:r>
      </w:ins>
      <w:r>
        <w:t xml:space="preserve">he anterior-posterior gradient has received </w:t>
      </w:r>
      <w:ins w:id="47" w:author="Kahnt, Thorsten (NIH/NIDA) [E]" w:date="2025-05-06T11:57:00Z">
        <w:r w:rsidR="0034498C">
          <w:t xml:space="preserve">comparatively </w:t>
        </w:r>
      </w:ins>
      <w:r>
        <w:t>less attention</w:t>
      </w:r>
      <w:del w:id="48" w:author="Kahnt, Thorsten (NIH/NIDA) [E]" w:date="2025-05-06T12:15:00Z">
        <w:r w:rsidDel="004D2880">
          <w:delText>, despite anatomical studies in humans and non-human primates revealing a cytoarchitectural progression from granular to agranular cortex along this axis (Price 2007; Wallis 2012; Mackey and Petrides 2010; Kringelbach and Rolls 2004; Neubert et al. 2015).</w:delText>
        </w:r>
      </w:del>
      <w:ins w:id="49" w:author="Kahnt, Thorsten (NIH/NIDA) [E]" w:date="2025-05-06T12:15:00Z">
        <w:r w:rsidR="004D2880">
          <w:t xml:space="preserve">. </w:t>
        </w:r>
      </w:ins>
      <w:commentRangeEnd w:id="44"/>
      <w:ins w:id="50" w:author="Kahnt, Thorsten (NIH/NIDA) [E]" w:date="2025-05-07T09:15:00Z">
        <w:r w:rsidR="00A96F76">
          <w:rPr>
            <w:rStyle w:val="CommentReference"/>
          </w:rPr>
          <w:commentReference w:id="44"/>
        </w:r>
      </w:ins>
    </w:p>
    <w:p w14:paraId="5CE5873D" w14:textId="29095D4A" w:rsidR="002B6979" w:rsidRDefault="00000000">
      <w:pPr>
        <w:pStyle w:val="BodyText"/>
      </w:pPr>
      <w:r>
        <w:t>Th</w:t>
      </w:r>
      <w:ins w:id="51" w:author="Kahnt, Thorsten (NIH/NIDA) [E]" w:date="2025-05-06T11:58:00Z">
        <w:r w:rsidR="0034498C">
          <w:t>e current</w:t>
        </w:r>
      </w:ins>
      <w:del w:id="52" w:author="Kahnt, Thorsten (NIH/NIDA) [E]" w:date="2025-05-06T11:58:00Z">
        <w:r w:rsidDel="0034498C">
          <w:delText>is</w:delText>
        </w:r>
      </w:del>
      <w:r>
        <w:t xml:space="preserve"> study aims to identify the distinct roles of anterior</w:t>
      </w:r>
      <w:del w:id="53" w:author="Kahnt, Thorsten (NIH/NIDA) [E]" w:date="2025-05-07T08:23:00Z">
        <w:r w:rsidDel="009512A7">
          <w:delText>-</w:delText>
        </w:r>
      </w:del>
      <w:ins w:id="54" w:author="Kahnt, Thorsten (NIH/NIDA) [E]" w:date="2025-05-07T08:23:00Z">
        <w:r w:rsidR="009512A7">
          <w:t xml:space="preserve"> and </w:t>
        </w:r>
      </w:ins>
      <w:r>
        <w:t xml:space="preserve">posterior subregions within the lateral OFC in supporting </w:t>
      </w:r>
      <w:del w:id="55" w:author="Kahnt, Thorsten (NIH/NIDA) [E]" w:date="2025-05-07T08:23:00Z">
        <w:r w:rsidDel="009512A7">
          <w:delText xml:space="preserve">different aspects of </w:delText>
        </w:r>
      </w:del>
      <w:r>
        <w:t>adaptive behavior</w:t>
      </w:r>
      <w:del w:id="56" w:author="Kahnt, Thorsten (NIH/NIDA) [E]" w:date="2025-05-07T08:23:00Z">
        <w:r w:rsidDel="009512A7">
          <w:delText>s</w:delText>
        </w:r>
      </w:del>
      <w:r>
        <w:t xml:space="preserve"> in an outcome devaluation task (Wilson et al. 2014; Howard et al. 2020; Colwill and Rescorla 1985; Balleine and Dickinson 1998; Baxter et al. 2000; Murray et al. 2015; Critchley and Rolls 1996; O’doherty et al. 2000; Gottfried, O’Doherty, and Dolan 2003; Howard and Kahnt 2017, 2021; Gallagher, McMahan, and Schoenbaum 1999; Pickens et al. 2003; Ostlund and Balleine 2007). Outcome devaluation assesses responses to predictive cues following the selective devaluation of the</w:t>
      </w:r>
      <w:ins w:id="57" w:author="Kahnt, Thorsten (NIH/NIDA) [E]" w:date="2025-05-06T11:59:00Z">
        <w:r w:rsidR="0034498C">
          <w:t>ir</w:t>
        </w:r>
      </w:ins>
      <w:r>
        <w:t xml:space="preserve"> associated outcome</w:t>
      </w:r>
      <w:ins w:id="58" w:author="Kahnt, Thorsten (NIH/NIDA) [E]" w:date="2025-05-06T11:59:00Z">
        <w:r w:rsidR="0034498C">
          <w:t>s</w:t>
        </w:r>
      </w:ins>
      <w:r>
        <w:t xml:space="preserve">, thereby revealing the capacity to align </w:t>
      </w:r>
      <w:del w:id="59" w:author="Kahnt, Thorsten (NIH/NIDA) [E]" w:date="2025-05-06T11:59:00Z">
        <w:r w:rsidDel="0034498C">
          <w:delText xml:space="preserve">actions </w:delText>
        </w:r>
      </w:del>
      <w:ins w:id="60" w:author="Kahnt, Thorsten (NIH/NIDA) [E]" w:date="2025-05-06T11:59:00Z">
        <w:r w:rsidR="0034498C">
          <w:t xml:space="preserve">choices </w:t>
        </w:r>
      </w:ins>
      <w:r>
        <w:t xml:space="preserve">with updated goals and contexts. </w:t>
      </w:r>
      <w:ins w:id="61" w:author="Kahnt, Thorsten (NIH/NIDA) [E]" w:date="2025-05-07T08:39:00Z">
        <w:r w:rsidR="00D4087C">
          <w:t>In outcome</w:t>
        </w:r>
      </w:ins>
      <w:ins w:id="62" w:author="Kahnt, Thorsten (NIH/NIDA) [E]" w:date="2025-05-07T08:40:00Z">
        <w:r w:rsidR="00D4087C">
          <w:t>-</w:t>
        </w:r>
      </w:ins>
      <w:ins w:id="63" w:author="Kahnt, Thorsten (NIH/NIDA) [E]" w:date="2025-05-07T08:39:00Z">
        <w:r w:rsidR="00D4087C">
          <w:t xml:space="preserve">specific versions of </w:t>
        </w:r>
      </w:ins>
      <w:ins w:id="64" w:author="Kahnt, Thorsten (NIH/NIDA) [E]" w:date="2025-05-07T08:43:00Z">
        <w:r w:rsidR="00D4087C">
          <w:t>this</w:t>
        </w:r>
      </w:ins>
      <w:ins w:id="65" w:author="Kahnt, Thorsten (NIH/NIDA) [E]" w:date="2025-05-07T08:39:00Z">
        <w:r w:rsidR="00D4087C">
          <w:t xml:space="preserve"> task, </w:t>
        </w:r>
      </w:ins>
      <w:ins w:id="66" w:author="Kahnt, Thorsten (NIH/NIDA) [E]" w:date="2025-05-07T08:40:00Z">
        <w:r w:rsidR="00D4087C">
          <w:t>different stimuli</w:t>
        </w:r>
      </w:ins>
      <w:ins w:id="67" w:author="Kahnt, Thorsten (NIH/NIDA) [E]" w:date="2025-05-07T08:39:00Z">
        <w:r w:rsidR="00D4087C">
          <w:t xml:space="preserve"> are </w:t>
        </w:r>
      </w:ins>
      <w:ins w:id="68" w:author="Kahnt, Thorsten (NIH/NIDA) [E]" w:date="2025-05-07T08:40:00Z">
        <w:r w:rsidR="00D4087C">
          <w:t xml:space="preserve">first </w:t>
        </w:r>
      </w:ins>
      <w:ins w:id="69" w:author="Kahnt, Thorsten (NIH/NIDA) [E]" w:date="2025-05-07T08:39:00Z">
        <w:r w:rsidR="00D4087C">
          <w:t xml:space="preserve">associated with different </w:t>
        </w:r>
      </w:ins>
      <w:ins w:id="70" w:author="Kahnt, Thorsten (NIH/NIDA) [E]" w:date="2025-05-07T08:43:00Z">
        <w:r w:rsidR="00D4087C">
          <w:t>but equally preferred</w:t>
        </w:r>
      </w:ins>
      <w:ins w:id="71" w:author="Kahnt, Thorsten (NIH/NIDA) [E]" w:date="2025-05-07T08:39:00Z">
        <w:r w:rsidR="00D4087C">
          <w:t xml:space="preserve"> rewards</w:t>
        </w:r>
      </w:ins>
      <w:ins w:id="72" w:author="Kahnt, Thorsten (NIH/NIDA) [E]" w:date="2025-05-07T08:40:00Z">
        <w:r w:rsidR="00D4087C">
          <w:t xml:space="preserve">. Next, one of the outcomes is </w:t>
        </w:r>
      </w:ins>
      <w:ins w:id="73" w:author="Kahnt, Thorsten (NIH/NIDA) [E]" w:date="2025-05-07T08:41:00Z">
        <w:r w:rsidR="00D4087C">
          <w:t xml:space="preserve">selectively </w:t>
        </w:r>
      </w:ins>
      <w:ins w:id="74" w:author="Kahnt, Thorsten (NIH/NIDA) [E]" w:date="2025-05-07T08:40:00Z">
        <w:r w:rsidR="00D4087C">
          <w:t>devalued</w:t>
        </w:r>
      </w:ins>
      <w:ins w:id="75" w:author="Kahnt, Thorsten (NIH/NIDA) [E]" w:date="2025-05-07T08:43:00Z">
        <w:r w:rsidR="00D4087C">
          <w:t xml:space="preserve"> (for instance by feeding it to satiety)</w:t>
        </w:r>
      </w:ins>
      <w:ins w:id="76" w:author="Kahnt, Thorsten (NIH/NIDA) [E]" w:date="2025-05-07T08:41:00Z">
        <w:r w:rsidR="00D4087C">
          <w:t xml:space="preserve">, and then choices between stimuli are assessed in a probe test. </w:t>
        </w:r>
      </w:ins>
      <w:r>
        <w:t xml:space="preserve">While earlier theories emphasized the role of the OFC in signaling the current value of stimuli to guide response selection (Baxter et al. 2000), more recent </w:t>
      </w:r>
      <w:del w:id="77" w:author="Kahnt, Thorsten (NIH/NIDA) [E]" w:date="2025-05-06T12:21:00Z">
        <w:r w:rsidDel="00BF3357">
          <w:delText xml:space="preserve">and widely supported </w:delText>
        </w:r>
      </w:del>
      <w:r>
        <w:t xml:space="preserve">accounts propose two complementary roles: one in using mental simulations to infer or update the value of outcome-predicting stimuli (Wilson et al. 2014; Murray et al. 2015; Howard et al. 2020), and another in constructing and modifying </w:t>
      </w:r>
      <w:ins w:id="78" w:author="Kahnt, Thorsten (NIH/NIDA) [E]" w:date="2025-05-06T12:00:00Z">
        <w:r w:rsidR="0034498C">
          <w:t xml:space="preserve">the </w:t>
        </w:r>
      </w:ins>
      <w:r>
        <w:t>relevant cognitive map that links stimuli to outcomes during initial learning (Costa et al. 2023). In the current work, we focus on the</w:t>
      </w:r>
      <w:ins w:id="79" w:author="Kahnt, Thorsten (NIH/NIDA) [E]" w:date="2025-05-06T12:00:00Z">
        <w:r w:rsidR="0034498C">
          <w:t>se</w:t>
        </w:r>
      </w:ins>
      <w:r>
        <w:t xml:space="preserve"> latter two mechanims, proposing a unified framework that integrates them within the lateral OFC and empirically test</w:t>
      </w:r>
      <w:del w:id="80" w:author="Kahnt, Thorsten (NIH/NIDA) [E]" w:date="2025-05-06T12:05:00Z">
        <w:r w:rsidDel="0034498C">
          <w:delText>s</w:delText>
        </w:r>
      </w:del>
      <w:r>
        <w:t xml:space="preserve"> </w:t>
      </w:r>
      <w:del w:id="81" w:author="Kahnt, Thorsten (NIH/NIDA) [E]" w:date="2025-05-06T12:01:00Z">
        <w:r w:rsidDel="0034498C">
          <w:delText>their distinct predictions regarding</w:delText>
        </w:r>
      </w:del>
      <w:ins w:id="82" w:author="Kahnt, Thorsten (NIH/NIDA) [E]" w:date="2025-05-06T12:01:00Z">
        <w:r w:rsidR="0034498C">
          <w:t>for</w:t>
        </w:r>
      </w:ins>
      <w:r>
        <w:t xml:space="preserve"> functional specialization across subregions.</w:t>
      </w:r>
    </w:p>
    <w:p w14:paraId="6C821D3A" w14:textId="428EEC34" w:rsidR="002B6979" w:rsidRDefault="00BF3357">
      <w:pPr>
        <w:pStyle w:val="BodyText"/>
      </w:pPr>
      <w:ins w:id="83" w:author="Kahnt, Thorsten (NIH/NIDA) [E]" w:date="2025-05-06T12:22:00Z">
        <w:r>
          <w:t>Based on previous work in non-human primates suggesting functional specializations for anterior and posterior OFC</w:t>
        </w:r>
      </w:ins>
      <w:ins w:id="84" w:author="Kahnt, Thorsten (NIH/NIDA) [E]" w:date="2025-05-06T12:56:00Z">
        <w:r w:rsidR="008824F8">
          <w:t xml:space="preserve"> </w:t>
        </w:r>
      </w:ins>
      <w:ins w:id="85" w:author="Kahnt, Thorsten (NIH/NIDA) [E]" w:date="2025-05-07T08:28:00Z">
        <w:r w:rsidR="001A738D">
          <w:t xml:space="preserve">in goal-directed behavior </w:t>
        </w:r>
      </w:ins>
      <w:ins w:id="86" w:author="Kahnt, Thorsten (NIH/NIDA) [E]" w:date="2025-05-06T12:22:00Z">
        <w:r>
          <w:t xml:space="preserve">(Murray et al. 2015), </w:t>
        </w:r>
      </w:ins>
      <w:del w:id="87" w:author="Kahnt, Thorsten (NIH/NIDA) [E]" w:date="2025-05-06T12:22:00Z">
        <w:r w:rsidDel="00BF3357">
          <w:delText xml:space="preserve">We </w:delText>
        </w:r>
      </w:del>
      <w:ins w:id="88" w:author="Kahnt, Thorsten (NIH/NIDA) [E]" w:date="2025-05-06T12:22:00Z">
        <w:r>
          <w:t xml:space="preserve">we </w:t>
        </w:r>
      </w:ins>
      <w:r>
        <w:t xml:space="preserve">hypothesize that </w:t>
      </w:r>
      <w:del w:id="89" w:author="Kahnt, Thorsten (NIH/NIDA) [E]" w:date="2025-05-07T08:26:00Z">
        <w:r w:rsidDel="009512A7">
          <w:delText xml:space="preserve">disrupting </w:delText>
        </w:r>
      </w:del>
      <w:ins w:id="90" w:author="Kahnt, Thorsten (NIH/NIDA) [E]" w:date="2025-05-07T08:29:00Z">
        <w:r w:rsidR="001A738D">
          <w:t>anterior and posterior</w:t>
        </w:r>
      </w:ins>
      <w:ins w:id="91" w:author="Kahnt, Thorsten (NIH/NIDA) [E]" w:date="2025-05-06T12:24:00Z">
        <w:r>
          <w:t xml:space="preserve"> </w:t>
        </w:r>
      </w:ins>
      <w:r>
        <w:t xml:space="preserve">OFC </w:t>
      </w:r>
      <w:ins w:id="92" w:author="Kahnt, Thorsten (NIH/NIDA) [E]" w:date="2025-05-07T08:29:00Z">
        <w:r w:rsidR="001A738D">
          <w:t xml:space="preserve">subregions </w:t>
        </w:r>
      </w:ins>
      <w:ins w:id="93" w:author="Kahnt, Thorsten (NIH/NIDA) [E]" w:date="2025-05-07T08:27:00Z">
        <w:r w:rsidR="009512A7">
          <w:t xml:space="preserve">are </w:t>
        </w:r>
      </w:ins>
      <w:ins w:id="94" w:author="Kahnt, Thorsten (NIH/NIDA) [E]" w:date="2025-05-07T08:45:00Z">
        <w:r w:rsidR="00D4087C">
          <w:t xml:space="preserve">differentially </w:t>
        </w:r>
      </w:ins>
      <w:ins w:id="95" w:author="Kahnt, Thorsten (NIH/NIDA) [E]" w:date="2025-05-07T08:27:00Z">
        <w:r w:rsidR="009512A7">
          <w:t xml:space="preserve">required </w:t>
        </w:r>
      </w:ins>
      <w:ins w:id="96" w:author="Kahnt, Thorsten (NIH/NIDA) [E]" w:date="2025-05-07T08:29:00Z">
        <w:r w:rsidR="001A738D">
          <w:t>during</w:t>
        </w:r>
      </w:ins>
      <w:ins w:id="97" w:author="Kahnt, Thorsten (NIH/NIDA) [E]" w:date="2025-05-07T08:26:00Z">
        <w:r w:rsidR="009512A7">
          <w:t xml:space="preserve"> </w:t>
        </w:r>
      </w:ins>
      <w:del w:id="98" w:author="Kahnt, Thorsten (NIH/NIDA) [E]" w:date="2025-05-06T12:24:00Z">
        <w:r w:rsidDel="00BF3357">
          <w:delText xml:space="preserve">activity </w:delText>
        </w:r>
      </w:del>
      <w:del w:id="99" w:author="Kahnt, Thorsten (NIH/NIDA) [E]" w:date="2025-05-07T08:26:00Z">
        <w:r w:rsidDel="009512A7">
          <w:delText xml:space="preserve">during </w:delText>
        </w:r>
      </w:del>
      <w:r>
        <w:t>different phases of the outcome devaluation task</w:t>
      </w:r>
      <w:del w:id="100" w:author="Kahnt, Thorsten (NIH/NIDA) [E]" w:date="2025-05-07T08:27:00Z">
        <w:r w:rsidDel="009512A7">
          <w:delText xml:space="preserve"> causes distinct effects on behavior</w:delText>
        </w:r>
      </w:del>
      <w:r>
        <w:t xml:space="preserve">. </w:t>
      </w:r>
      <w:commentRangeStart w:id="101"/>
      <w:r>
        <w:t xml:space="preserve">Specifically, we </w:t>
      </w:r>
      <w:del w:id="102" w:author="Kahnt, Thorsten (NIH/NIDA) [E]" w:date="2025-05-07T08:29:00Z">
        <w:r w:rsidDel="001A738D">
          <w:delText xml:space="preserve">expect </w:delText>
        </w:r>
      </w:del>
      <w:ins w:id="103" w:author="Kahnt, Thorsten (NIH/NIDA) [E]" w:date="2025-05-07T08:45:00Z">
        <w:r w:rsidR="00D4087C">
          <w:t>hypothesize</w:t>
        </w:r>
      </w:ins>
      <w:ins w:id="104" w:author="Kahnt, Thorsten (NIH/NIDA) [E]" w:date="2025-05-07T08:29:00Z">
        <w:r w:rsidR="001A738D">
          <w:t xml:space="preserve"> </w:t>
        </w:r>
      </w:ins>
      <w:r>
        <w:t xml:space="preserve">that </w:t>
      </w:r>
      <w:del w:id="105" w:author="Kahnt, Thorsten (NIH/NIDA) [E]" w:date="2025-05-07T08:31:00Z">
        <w:r w:rsidDel="001A738D">
          <w:delText xml:space="preserve">disrupting </w:delText>
        </w:r>
      </w:del>
      <w:r>
        <w:t xml:space="preserve">the anterior portion of the central/lateral OFC </w:t>
      </w:r>
      <w:del w:id="106" w:author="Kahnt, Thorsten (NIH/NIDA) [E]" w:date="2025-05-07T08:31:00Z">
        <w:r w:rsidDel="001A738D">
          <w:delText>will impair</w:delText>
        </w:r>
      </w:del>
      <w:ins w:id="107" w:author="Kahnt, Thorsten (NIH/NIDA) [E]" w:date="2025-05-07T08:31:00Z">
        <w:r w:rsidR="001A738D">
          <w:t>is required for</w:t>
        </w:r>
      </w:ins>
      <w:r>
        <w:t xml:space="preserve"> the acquisition of specific stimulus-outcome associations</w:t>
      </w:r>
      <w:ins w:id="108" w:author="Kahnt, Thorsten (NIH/NIDA) [E]" w:date="2025-05-07T08:31:00Z">
        <w:r w:rsidR="001A738D">
          <w:t xml:space="preserve"> during initial training, whereas</w:t>
        </w:r>
      </w:ins>
      <w:r>
        <w:t xml:space="preserve"> </w:t>
      </w:r>
      <w:del w:id="109" w:author="Kahnt, Thorsten (NIH/NIDA) [E]" w:date="2025-05-07T08:31:00Z">
        <w:r w:rsidDel="001A738D">
          <w:delText xml:space="preserve">and </w:delText>
        </w:r>
      </w:del>
      <w:del w:id="110" w:author="Kahnt, Thorsten (NIH/NIDA) [E]" w:date="2025-05-07T08:32:00Z">
        <w:r w:rsidDel="001A738D">
          <w:delText xml:space="preserve">disrupting </w:delText>
        </w:r>
      </w:del>
      <w:r>
        <w:t xml:space="preserve">the posterior portion </w:t>
      </w:r>
      <w:del w:id="111" w:author="Kahnt, Thorsten (NIH/NIDA) [E]" w:date="2025-05-07T08:32:00Z">
        <w:r w:rsidDel="001A738D">
          <w:delText>will impair</w:delText>
        </w:r>
      </w:del>
      <w:ins w:id="112" w:author="Kahnt, Thorsten (NIH/NIDA) [E]" w:date="2025-05-07T08:32:00Z">
        <w:r w:rsidR="001A738D">
          <w:t>is required for</w:t>
        </w:r>
      </w:ins>
      <w:r>
        <w:t xml:space="preserve"> retrieving and using these associations to guide choices</w:t>
      </w:r>
      <w:ins w:id="113" w:author="Kahnt, Thorsten (NIH/NIDA) [E]" w:date="2025-05-07T08:32:00Z">
        <w:r w:rsidR="001A738D">
          <w:t xml:space="preserve"> </w:t>
        </w:r>
      </w:ins>
      <w:ins w:id="114" w:author="Kahnt, Thorsten (NIH/NIDA) [E]" w:date="2025-05-07T08:46:00Z">
        <w:r w:rsidR="00D4087C">
          <w:t>in</w:t>
        </w:r>
      </w:ins>
      <w:ins w:id="115" w:author="Kahnt, Thorsten (NIH/NIDA) [E]" w:date="2025-05-07T08:32:00Z">
        <w:r w:rsidR="001A738D">
          <w:t xml:space="preserve"> the probe test</w:t>
        </w:r>
      </w:ins>
      <w:r>
        <w:t>.</w:t>
      </w:r>
      <w:commentRangeEnd w:id="101"/>
      <w:r w:rsidR="0034498C">
        <w:rPr>
          <w:rStyle w:val="CommentReference"/>
        </w:rPr>
        <w:commentReference w:id="101"/>
      </w:r>
      <w:r>
        <w:t xml:space="preserve"> To test this, we applied network-targeted transcranial magnetic stimulation (TMS) with continuous theta burst stimulation (</w:t>
      </w:r>
      <w:proofErr w:type="spellStart"/>
      <w:r>
        <w:t>cTBS</w:t>
      </w:r>
      <w:proofErr w:type="spellEnd"/>
      <w:r>
        <w:t xml:space="preserve">) </w:t>
      </w:r>
      <w:ins w:id="116" w:author="Kahnt, Thorsten (NIH/NIDA) [E]" w:date="2025-05-06T12:08:00Z">
        <w:r w:rsidR="004D2880">
          <w:t xml:space="preserve">before initial training or before the probe test </w:t>
        </w:r>
      </w:ins>
      <w:r>
        <w:t xml:space="preserve">in a </w:t>
      </w:r>
      <w:ins w:id="117" w:author="Kahnt, Thorsten (NIH/NIDA) [E]" w:date="2025-05-06T12:08:00Z">
        <w:r w:rsidR="004D2880">
          <w:t xml:space="preserve">multi-session </w:t>
        </w:r>
      </w:ins>
      <w:r>
        <w:t>within-participant study</w:t>
      </w:r>
      <w:del w:id="118" w:author="Kahnt, Thorsten (NIH/NIDA) [E]" w:date="2025-05-06T12:09:00Z">
        <w:r w:rsidDel="004D2880">
          <w:delText xml:space="preserve"> across multiple sessions</w:delText>
        </w:r>
      </w:del>
      <w:r>
        <w:t xml:space="preserve">. This approach allowed us to </w:t>
      </w:r>
      <w:del w:id="119" w:author="Kahnt, Thorsten (NIH/NIDA) [E]" w:date="2025-05-07T08:34:00Z">
        <w:r w:rsidDel="001A738D">
          <w:delText xml:space="preserve">modulate </w:delText>
        </w:r>
      </w:del>
      <w:ins w:id="120" w:author="Kahnt, Thorsten (NIH/NIDA) [E]" w:date="2025-05-07T08:46:00Z">
        <w:r w:rsidR="00D4087C">
          <w:t>test</w:t>
        </w:r>
      </w:ins>
      <w:ins w:id="121" w:author="Kahnt, Thorsten (NIH/NIDA) [E]" w:date="2025-05-07T08:34:00Z">
        <w:r w:rsidR="001A738D">
          <w:t xml:space="preserve"> </w:t>
        </w:r>
      </w:ins>
      <w:r>
        <w:t xml:space="preserve">the </w:t>
      </w:r>
      <w:ins w:id="122" w:author="Kahnt, Thorsten (NIH/NIDA) [E]" w:date="2025-05-07T08:36:00Z">
        <w:r w:rsidR="001A738D">
          <w:t>specific</w:t>
        </w:r>
      </w:ins>
      <w:ins w:id="123" w:author="Kahnt, Thorsten (NIH/NIDA) [E]" w:date="2025-05-07T08:34:00Z">
        <w:r w:rsidR="001A738D">
          <w:t xml:space="preserve"> roles of </w:t>
        </w:r>
      </w:ins>
      <w:r>
        <w:t xml:space="preserve">anterior and posterior portions of the </w:t>
      </w:r>
      <w:del w:id="124" w:author="Kahnt, Thorsten (NIH/NIDA) [E]" w:date="2025-05-07T08:34:00Z">
        <w:r w:rsidDel="001A738D">
          <w:delText>central/</w:delText>
        </w:r>
      </w:del>
      <w:r>
        <w:t xml:space="preserve">lateral OFC network </w:t>
      </w:r>
      <w:del w:id="125" w:author="Kahnt, Thorsten (NIH/NIDA) [E]" w:date="2025-05-07T08:34:00Z">
        <w:r w:rsidDel="001A738D">
          <w:delText xml:space="preserve">selectively </w:delText>
        </w:r>
      </w:del>
      <w:del w:id="126" w:author="Kahnt, Thorsten (NIH/NIDA) [E]" w:date="2025-05-07T08:35:00Z">
        <w:r w:rsidDel="001A738D">
          <w:delText>during</w:delText>
        </w:r>
      </w:del>
      <w:ins w:id="127" w:author="Kahnt, Thorsten (NIH/NIDA) [E]" w:date="2025-05-07T08:35:00Z">
        <w:r w:rsidR="001A738D">
          <w:t>for</w:t>
        </w:r>
      </w:ins>
      <w:r>
        <w:t xml:space="preserve"> </w:t>
      </w:r>
      <w:del w:id="128" w:author="Kahnt, Thorsten (NIH/NIDA) [E]" w:date="2025-05-07T08:35:00Z">
        <w:r w:rsidDel="001A738D">
          <w:delText xml:space="preserve">the </w:delText>
        </w:r>
      </w:del>
      <w:r>
        <w:t xml:space="preserve">learning </w:t>
      </w:r>
      <w:ins w:id="129" w:author="Kahnt, Thorsten (NIH/NIDA) [E]" w:date="2025-05-07T08:35:00Z">
        <w:r w:rsidR="001A738D">
          <w:t xml:space="preserve">the associative task structure </w:t>
        </w:r>
      </w:ins>
      <w:r>
        <w:t xml:space="preserve">and </w:t>
      </w:r>
      <w:ins w:id="130" w:author="Kahnt, Thorsten (NIH/NIDA) [E]" w:date="2025-05-07T08:36:00Z">
        <w:r w:rsidR="001A738D">
          <w:t>guiding choices based on current values</w:t>
        </w:r>
      </w:ins>
      <w:del w:id="131" w:author="Kahnt, Thorsten (NIH/NIDA) [E]" w:date="2025-05-07T08:36:00Z">
        <w:r w:rsidDel="001A738D">
          <w:delText>testing phases</w:delText>
        </w:r>
      </w:del>
      <w:r>
        <w:t>.</w:t>
      </w:r>
    </w:p>
    <w:p w14:paraId="56A833C1" w14:textId="5F4D7942" w:rsidR="002B6979" w:rsidRDefault="00000000">
      <w:pPr>
        <w:pStyle w:val="BodyText"/>
      </w:pPr>
      <w:r>
        <w:lastRenderedPageBreak/>
        <w:t xml:space="preserve">Our findings reveal distinct roles for the anterior and posterior lateral OFC </w:t>
      </w:r>
      <w:ins w:id="132" w:author="Kahnt, Thorsten (NIH/NIDA) [E]" w:date="2025-05-06T12:09:00Z">
        <w:r w:rsidR="004D2880">
          <w:t xml:space="preserve">networks </w:t>
        </w:r>
      </w:ins>
      <w:r>
        <w:t xml:space="preserve">in goal-directed behavior. Disruption of the posterior </w:t>
      </w:r>
      <w:ins w:id="133" w:author="Kahnt, Thorsten (NIH/NIDA) [E]" w:date="2025-05-07T08:37:00Z">
        <w:r w:rsidR="001A738D">
          <w:t xml:space="preserve">but not anterior </w:t>
        </w:r>
      </w:ins>
      <w:r>
        <w:t xml:space="preserve">lateral OFC </w:t>
      </w:r>
      <w:ins w:id="134" w:author="Kahnt, Thorsten (NIH/NIDA) [E]" w:date="2025-05-06T12:10:00Z">
        <w:r w:rsidR="004D2880">
          <w:t xml:space="preserve">network </w:t>
        </w:r>
      </w:ins>
      <w:r>
        <w:t xml:space="preserve">before </w:t>
      </w:r>
      <w:ins w:id="135" w:author="Kahnt, Thorsten (NIH/NIDA) [E]" w:date="2025-05-07T08:49:00Z">
        <w:r w:rsidR="00114E89">
          <w:t>the probe test</w:t>
        </w:r>
        <w:r w:rsidR="00114E89" w:rsidDel="00114E89">
          <w:t xml:space="preserve"> </w:t>
        </w:r>
      </w:ins>
      <w:del w:id="136" w:author="Kahnt, Thorsten (NIH/NIDA) [E]" w:date="2025-05-07T08:49:00Z">
        <w:r w:rsidDel="00114E89">
          <w:delText xml:space="preserve">testing </w:delText>
        </w:r>
      </w:del>
      <w:r>
        <w:t xml:space="preserve">impaired </w:t>
      </w:r>
      <w:ins w:id="137" w:author="Kahnt, Thorsten (NIH/NIDA) [E]" w:date="2025-05-07T08:49:00Z">
        <w:r w:rsidR="00114E89">
          <w:t xml:space="preserve">adaptive </w:t>
        </w:r>
      </w:ins>
      <w:del w:id="138" w:author="Kahnt, Thorsten (NIH/NIDA) [E]" w:date="2025-05-07T08:47:00Z">
        <w:r w:rsidDel="00D4087C">
          <w:delText>outcome devaluation</w:delText>
        </w:r>
      </w:del>
      <w:ins w:id="139" w:author="Kahnt, Thorsten (NIH/NIDA) [E]" w:date="2025-05-07T08:49:00Z">
        <w:r w:rsidR="00114E89">
          <w:t>choices</w:t>
        </w:r>
      </w:ins>
      <w:r>
        <w:t xml:space="preserve">, whereas disruption of the anterior </w:t>
      </w:r>
      <w:ins w:id="140" w:author="Kahnt, Thorsten (NIH/NIDA) [E]" w:date="2025-05-07T08:37:00Z">
        <w:r w:rsidR="001A738D">
          <w:t>but not posteri</w:t>
        </w:r>
      </w:ins>
      <w:ins w:id="141" w:author="Kahnt, Thorsten (NIH/NIDA) [E]" w:date="2025-05-07T08:38:00Z">
        <w:r w:rsidR="001A738D">
          <w:t xml:space="preserve">or </w:t>
        </w:r>
      </w:ins>
      <w:r>
        <w:t xml:space="preserve">lateral OFC </w:t>
      </w:r>
      <w:ins w:id="142" w:author="Kahnt, Thorsten (NIH/NIDA) [E]" w:date="2025-05-06T12:10:00Z">
        <w:r w:rsidR="004D2880">
          <w:t xml:space="preserve">network </w:t>
        </w:r>
      </w:ins>
      <w:r>
        <w:t xml:space="preserve">before </w:t>
      </w:r>
      <w:ins w:id="143" w:author="Kahnt, Thorsten (NIH/NIDA) [E]" w:date="2025-05-07T08:50:00Z">
        <w:r w:rsidR="00114E89">
          <w:t xml:space="preserve">initial </w:t>
        </w:r>
      </w:ins>
      <w:r>
        <w:t xml:space="preserve">learning similarly impaired subsequent </w:t>
      </w:r>
      <w:ins w:id="144" w:author="Kahnt, Thorsten (NIH/NIDA) [E]" w:date="2025-05-07T08:48:00Z">
        <w:r w:rsidR="00114E89">
          <w:t xml:space="preserve">goal-directed </w:t>
        </w:r>
      </w:ins>
      <w:del w:id="145" w:author="Kahnt, Thorsten (NIH/NIDA) [E]" w:date="2025-05-07T08:47:00Z">
        <w:r w:rsidDel="00D4087C">
          <w:delText>devaluation</w:delText>
        </w:r>
      </w:del>
      <w:ins w:id="146" w:author="Kahnt, Thorsten (NIH/NIDA) [E]" w:date="2025-05-07T08:47:00Z">
        <w:r w:rsidR="00D4087C">
          <w:t>choice</w:t>
        </w:r>
      </w:ins>
      <w:ins w:id="147" w:author="Kahnt, Thorsten (NIH/NIDA) [E]" w:date="2025-05-07T08:48:00Z">
        <w:r w:rsidR="00114E89">
          <w:t>s</w:t>
        </w:r>
      </w:ins>
      <w:ins w:id="148" w:author="Kahnt, Thorsten (NIH/NIDA) [E]" w:date="2025-05-07T08:51:00Z">
        <w:r w:rsidR="00114E89">
          <w:t xml:space="preserve"> in the probe test</w:t>
        </w:r>
      </w:ins>
      <w:r>
        <w:t>. Additionally, cTBS targeting either region disrupted value acquisition, but only during the first session</w:t>
      </w:r>
      <w:del w:id="149" w:author="Kahnt, Thorsten (NIH/NIDA) [E]" w:date="2025-05-06T12:10:00Z">
        <w:r w:rsidDel="004D2880">
          <w:delText xml:space="preserve"> of the within-participant study</w:delText>
        </w:r>
      </w:del>
      <w:r>
        <w:t xml:space="preserve">. Together, these results suggest that anterior and posterior lateral </w:t>
      </w:r>
      <w:del w:id="150" w:author="Kahnt, Thorsten (NIH/NIDA) [E]" w:date="2025-05-06T12:25:00Z">
        <w:r w:rsidDel="00BF3357">
          <w:delText>orbitofrontal cortex</w:delText>
        </w:r>
      </w:del>
      <w:ins w:id="151" w:author="Kahnt, Thorsten (NIH/NIDA) [E]" w:date="2025-05-06T12:25:00Z">
        <w:r w:rsidR="00BF3357">
          <w:t>OFC</w:t>
        </w:r>
      </w:ins>
      <w:r>
        <w:t xml:space="preserve"> networks play complementary roles</w:t>
      </w:r>
      <w:ins w:id="152" w:author="Kahnt, Thorsten (NIH/NIDA) [E]" w:date="2025-05-07T08:38:00Z">
        <w:r w:rsidR="00D4087C" w:rsidRPr="00D4087C">
          <w:t xml:space="preserve"> </w:t>
        </w:r>
        <w:r w:rsidR="00D4087C">
          <w:t>for goal-directed behavior</w:t>
        </w:r>
      </w:ins>
      <w:r>
        <w:t>, supporting the acquisition and use of outcome-specific stimulus-reward associations</w:t>
      </w:r>
      <w:del w:id="153" w:author="Kahnt, Thorsten (NIH/NIDA) [E]" w:date="2025-05-07T08:38:00Z">
        <w:r w:rsidDel="00D4087C">
          <w:delText xml:space="preserve"> </w:delText>
        </w:r>
      </w:del>
      <w:del w:id="154" w:author="Kahnt, Thorsten (NIH/NIDA) [E]" w:date="2025-05-06T12:10:00Z">
        <w:r w:rsidDel="004D2880">
          <w:delText xml:space="preserve">essential </w:delText>
        </w:r>
      </w:del>
      <w:del w:id="155" w:author="Kahnt, Thorsten (NIH/NIDA) [E]" w:date="2025-05-07T08:38:00Z">
        <w:r w:rsidDel="00D4087C">
          <w:delText>for goal-directed behavior</w:delText>
        </w:r>
      </w:del>
      <w:ins w:id="156" w:author="Kahnt, Thorsten (NIH/NIDA) [E]" w:date="2025-05-06T12:25:00Z">
        <w:r w:rsidR="00BF3357">
          <w:t>, respectively</w:t>
        </w:r>
      </w:ins>
      <w:del w:id="157" w:author="Kahnt, Thorsten (NIH/NIDA) [E]" w:date="2025-05-06T12:11:00Z">
        <w:r w:rsidDel="004D2880">
          <w:delText>s</w:delText>
        </w:r>
      </w:del>
      <w:r>
        <w:t>.</w:t>
      </w:r>
    </w:p>
    <w:p w14:paraId="0DD64C5B" w14:textId="77777777" w:rsidR="002B6979" w:rsidRDefault="00000000">
      <w:pPr>
        <w:pStyle w:val="Heading1"/>
      </w:pPr>
      <w:bookmarkStart w:id="158" w:name="sec-res"/>
      <w:bookmarkEnd w:id="11"/>
      <w:r>
        <w:t>Results</w:t>
      </w:r>
    </w:p>
    <w:p w14:paraId="713BFF58" w14:textId="77777777" w:rsidR="002B6979" w:rsidRDefault="00000000">
      <w:pPr>
        <w:pStyle w:val="Heading2"/>
      </w:pPr>
      <w:bookmarkStart w:id="159" w:name="subsec-design"/>
      <w:r>
        <w:t>Experimental design and outcome devaluation task.</w:t>
      </w:r>
    </w:p>
    <w:p w14:paraId="25BFCD54" w14:textId="77777777" w:rsidR="002B6979" w:rsidRDefault="00000000">
      <w:pPr>
        <w:pStyle w:val="FirstParagraph"/>
      </w:pPr>
      <w:r>
        <w:t xml:space="preserve">This study follows a within-participant, multiple-session design, with 48 healthy human participants completing a two-day experiment, repeated across three separate sessions (spaced at least one week apart; </w:t>
      </w:r>
      <w:hyperlink w:anchor="fig-design">
        <w:r>
          <w:rPr>
            <w:rStyle w:val="Hyperlink"/>
          </w:rPr>
          <w:t>1</w:t>
        </w:r>
      </w:hyperlink>
      <w:r>
        <w:t xml:space="preserve">A). Each session involves the delivery of either cTBS on one day and sham TMS on the other, or sham TMS on both days, resulting in three conditions (Day 1-Day 2: cTBS-sham, sham-cTBS, sham-sham, order counterbalanced; </w:t>
      </w:r>
      <w:hyperlink w:anchor="fig-design">
        <w:r>
          <w:rPr>
            <w:rStyle w:val="Hyperlink"/>
          </w:rPr>
          <w:t>1</w:t>
        </w:r>
      </w:hyperlink>
      <w:r>
        <w:t>D).</w:t>
      </w:r>
    </w:p>
    <w:p w14:paraId="4A34DAD1" w14:textId="4D6C1ED6" w:rsidR="002B6979" w:rsidRDefault="00000000">
      <w:pPr>
        <w:pStyle w:val="BodyText"/>
      </w:pPr>
      <w:r>
        <w:t xml:space="preserve">On Day 1, participants learned to discriminate pairs of visual stimuli associated with desirable food odors (sweet or savory, equally valued based on pre-task ratings; </w:t>
      </w:r>
      <w:hyperlink w:anchor="fig-design">
        <w:r>
          <w:rPr>
            <w:rStyle w:val="Hyperlink"/>
          </w:rPr>
          <w:t>1</w:t>
        </w:r>
      </w:hyperlink>
      <w:r>
        <w:t>E) and clean air. They were asked to select the stimulus associated with any odor, meaning they were not required to encode the specific stimulus-outcome identity associations to perform the discrimination task (</w:t>
      </w:r>
      <w:hyperlink w:anchor="fig-design">
        <w:r>
          <w:rPr>
            <w:rStyle w:val="Hyperlink"/>
          </w:rPr>
          <w:t>1</w:t>
        </w:r>
      </w:hyperlink>
      <w:r>
        <w:t>B, C). On Day 2, participants chose between stimuli based on odor preferences, making choices between stimuli predicting sweet and savory odors, or between stimuli predicting odor and air. A pre-meal free choice task was followed by a meal, then by a post-meal free choice task. Participants received the odors during the Day 1 discrimination task and the Day 2 pre-meal free choice task. No odors were delivered during Day 2 post-meal free choice task. Participants also reported how much they liked each odor before and after the meal.</w:t>
      </w:r>
    </w:p>
    <w:p w14:paraId="68BB72D1" w14:textId="43CA6F2D" w:rsidR="002B6979" w:rsidRDefault="00000000">
      <w:pPr>
        <w:pStyle w:val="BodyText"/>
      </w:pPr>
      <w:r>
        <w:t>To explore the potentially distinct functional roles of OFC subregions in this task, TMS was administered at two different time points—either before the discrimination task on Day 1 or before the meal on Day 2 (</w:t>
      </w:r>
      <w:hyperlink w:anchor="fig-design">
        <w:r>
          <w:rPr>
            <w:rStyle w:val="Hyperlink"/>
          </w:rPr>
          <w:t>1</w:t>
        </w:r>
      </w:hyperlink>
      <w:r>
        <w:t>A)—and targeted either the anterior (aOFC) or posterior (pOFC) portions of the lateral OFC in different groups of subjects (</w:t>
      </w:r>
      <w:hyperlink w:anchor="fig-design">
        <w:r>
          <w:rPr>
            <w:rStyle w:val="Hyperlink"/>
          </w:rPr>
          <w:t>1</w:t>
        </w:r>
      </w:hyperlink>
      <w:r>
        <w:t xml:space="preserve">F). Stimulation targets were defined using MNI coordinates in the right hemisphere: aOFC at [34, 54, -14] and pOFC at [28, 38, -16]. Each target showed strong functional connectivity with isolated </w:t>
      </w:r>
      <w:ins w:id="160" w:author="Kahnt, Thorsten (NIH/NIDA) [E]" w:date="2025-05-06T12:32:00Z">
        <w:r w:rsidR="00725FE6">
          <w:t xml:space="preserve">clusters in </w:t>
        </w:r>
      </w:ins>
      <w:r>
        <w:t xml:space="preserve">lateral prefrontal cortex (LPFC) ROIs (referred to as aOFC-conn-LPFC and pOFC-conn-LPFC, respectively). Based on resting-state fMRI data </w:t>
      </w:r>
      <w:del w:id="161" w:author="Kahnt, Thorsten (NIH/NIDA) [E]" w:date="2025-05-06T12:33:00Z">
        <w:r w:rsidDel="00725FE6">
          <w:delText xml:space="preserve">from </w:delText>
        </w:r>
      </w:del>
      <w:ins w:id="162" w:author="Kahnt, Thorsten (NIH/NIDA) [E]" w:date="2025-05-06T12:33:00Z">
        <w:r w:rsidR="00725FE6">
          <w:t xml:space="preserve">collected on </w:t>
        </w:r>
      </w:ins>
      <w:r>
        <w:t>Day 0, we individually selected LPFC stimulation sites with the highest connectivity to the respective aOFC or pOFC targets (</w:t>
      </w:r>
      <w:hyperlink w:anchor="fig-design">
        <w:r>
          <w:rPr>
            <w:rStyle w:val="Hyperlink"/>
          </w:rPr>
          <w:t>1</w:t>
        </w:r>
      </w:hyperlink>
      <w:r>
        <w:t xml:space="preserve">F). We confirmed the functional separation of these networks across all resting-state fMRI sessions: the aOFC-conn-LPFC showed stronger connectivity </w:t>
      </w:r>
      <w:r>
        <w:lastRenderedPageBreak/>
        <w:t>with the aOFC than the pOFC (</w:t>
      </w:r>
      <m:oMath>
        <m:r>
          <w:rPr>
            <w:rFonts w:ascii="Cambria Math" w:hAnsi="Cambria Math"/>
          </w:rPr>
          <m:t>W</m:t>
        </m:r>
        <m:r>
          <m:rPr>
            <m:sty m:val="p"/>
          </m:rPr>
          <w:rPr>
            <w:rFonts w:ascii="Cambria Math" w:hAnsi="Cambria Math"/>
          </w:rPr>
          <m:t>=</m:t>
        </m:r>
        <m:r>
          <w:rPr>
            <w:rFonts w:ascii="Cambria Math" w:hAnsi="Cambria Math"/>
          </w:rPr>
          <m:t>988</m:t>
        </m:r>
      </m:oMath>
      <w:r>
        <w:t xml:space="preserve">, </w:t>
      </w:r>
      <m:oMath>
        <m:r>
          <w:rPr>
            <w:rFonts w:ascii="Cambria Math" w:hAnsi="Cambria Math"/>
          </w:rPr>
          <m:t>p</m:t>
        </m:r>
        <m:r>
          <m:rPr>
            <m:sty m:val="p"/>
          </m:rPr>
          <w:rPr>
            <w:rFonts w:ascii="Cambria Math" w:hAnsi="Cambria Math"/>
          </w:rPr>
          <m:t>=</m:t>
        </m:r>
        <m:r>
          <w:rPr>
            <w:rFonts w:ascii="Cambria Math" w:hAnsi="Cambria Math"/>
          </w:rPr>
          <m:t>1.57e</m:t>
        </m:r>
        <m:r>
          <m:rPr>
            <m:sty m:val="p"/>
          </m:rPr>
          <w:rPr>
            <w:rFonts w:ascii="Cambria Math" w:hAnsi="Cambria Math"/>
          </w:rPr>
          <m:t>-</m:t>
        </m:r>
        <m:r>
          <w:rPr>
            <w:rFonts w:ascii="Cambria Math" w:hAnsi="Cambria Math"/>
          </w:rPr>
          <m:t>5</m:t>
        </m:r>
      </m:oMath>
      <w:r>
        <w:t>, Wilcoxon signed rank test, two-sided), and the pOFC-conn-LPFC showed stronger connectivity with the pOFC than the aOFC (</w:t>
      </w:r>
      <m:oMath>
        <m:r>
          <w:rPr>
            <w:rFonts w:ascii="Cambria Math" w:hAnsi="Cambria Math"/>
          </w:rPr>
          <m:t>W</m:t>
        </m:r>
        <m:r>
          <m:rPr>
            <m:sty m:val="p"/>
          </m:rPr>
          <w:rPr>
            <w:rFonts w:ascii="Cambria Math" w:hAnsi="Cambria Math"/>
          </w:rPr>
          <m:t>=</m:t>
        </m:r>
        <m:r>
          <w:rPr>
            <w:rFonts w:ascii="Cambria Math" w:hAnsi="Cambria Math"/>
          </w:rPr>
          <m:t>936</m:t>
        </m:r>
      </m:oMath>
      <w:r>
        <w:t xml:space="preserve">, </w:t>
      </w:r>
      <m:oMath>
        <m:r>
          <w:rPr>
            <w:rFonts w:ascii="Cambria Math" w:hAnsi="Cambria Math"/>
          </w:rPr>
          <m:t>p</m:t>
        </m:r>
        <m:r>
          <m:rPr>
            <m:sty m:val="p"/>
          </m:rPr>
          <w:rPr>
            <w:rFonts w:ascii="Cambria Math" w:hAnsi="Cambria Math"/>
          </w:rPr>
          <m:t>=</m:t>
        </m:r>
        <m:r>
          <w:rPr>
            <w:rFonts w:ascii="Cambria Math" w:hAnsi="Cambria Math"/>
          </w:rPr>
          <m:t>2.23e</m:t>
        </m:r>
        <m:r>
          <m:rPr>
            <m:sty m:val="p"/>
          </m:rPr>
          <w:rPr>
            <w:rFonts w:ascii="Cambria Math" w:hAnsi="Cambria Math"/>
          </w:rPr>
          <m:t>-</m:t>
        </m:r>
        <m:r>
          <w:rPr>
            <w:rFonts w:ascii="Cambria Math" w:hAnsi="Cambria Math"/>
          </w:rPr>
          <m:t>4</m:t>
        </m:r>
      </m:oMath>
      <w:r>
        <w:t>) (</w:t>
      </w:r>
      <w:hyperlink w:anchor="fig-design">
        <w:r>
          <w:rPr>
            <w:rStyle w:val="Hyperlink"/>
          </w:rPr>
          <w:t>1</w:t>
        </w:r>
      </w:hyperlink>
      <w:r>
        <w:t>G).</w:t>
      </w:r>
    </w:p>
    <w:p w14:paraId="7A30B588" w14:textId="77777777" w:rsidR="002B6979" w:rsidRDefault="00000000">
      <w:pPr>
        <w:pStyle w:val="CaptionedFigure"/>
      </w:pPr>
      <w:bookmarkStart w:id="163" w:name="fig-design"/>
      <w:r>
        <w:rPr>
          <w:noProof/>
        </w:rPr>
        <w:drawing>
          <wp:inline distT="0" distB="0" distL="0" distR="0" wp14:anchorId="59A3571F" wp14:editId="6A521D65">
            <wp:extent cx="5334000" cy="298814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_design.png"/>
                    <pic:cNvPicPr>
                      <a:picLocks noChangeAspect="1" noChangeArrowheads="1"/>
                    </pic:cNvPicPr>
                  </pic:nvPicPr>
                  <pic:blipFill>
                    <a:blip r:embed="rId9"/>
                    <a:stretch>
                      <a:fillRect/>
                    </a:stretch>
                  </pic:blipFill>
                  <pic:spPr bwMode="auto">
                    <a:xfrm>
                      <a:off x="0" y="0"/>
                      <a:ext cx="5334000" cy="2988143"/>
                    </a:xfrm>
                    <a:prstGeom prst="rect">
                      <a:avLst/>
                    </a:prstGeom>
                    <a:noFill/>
                    <a:ln w="9525">
                      <a:noFill/>
                      <a:headEnd/>
                      <a:tailEnd/>
                    </a:ln>
                  </pic:spPr>
                </pic:pic>
              </a:graphicData>
            </a:graphic>
          </wp:inline>
        </w:drawing>
      </w:r>
    </w:p>
    <w:p w14:paraId="39B11B0B" w14:textId="77777777" w:rsidR="002B6979" w:rsidRDefault="00000000">
      <w:pPr>
        <w:pStyle w:val="ImageCaption"/>
      </w:pPr>
      <w:r>
        <w:rPr>
          <w:b/>
          <w:bCs/>
        </w:rPr>
        <w:t>Experimental design and outcome devaluation task.</w:t>
      </w:r>
      <w:r>
        <w:t xml:space="preserve"> </w:t>
      </w:r>
      <w:r>
        <w:rPr>
          <w:b/>
          <w:bCs/>
        </w:rPr>
        <w:t>A. Experiment timeline.</w:t>
      </w:r>
      <w:r>
        <w:t xml:space="preserve"> Following odor screening, participants completed T1 MRI, resting-state fMRI, and TMS motor threshold determination on Day 0. On Day 1, they received either continuous theta burst stimulation (cTBS) or sham TMS before a discrimination task. On Day 2, they performed a pre-meal free choice task, received TMS (cTBS or sham), consumed a meal, and then completed a post-meal free choice task. </w:t>
      </w:r>
      <w:r>
        <w:rPr>
          <w:b/>
          <w:bCs/>
        </w:rPr>
        <w:t>B. Trial structure of discrimination and choice tasks.</w:t>
      </w:r>
      <w:r>
        <w:t xml:space="preserve"> Each trial started with an offer phase (3 s), presenting two visual stimuli paired with different outcomes, followed by a decision phase (maximum 3 s) where participants selected one stimulus. In the discrimination task, the trial concluded with an outcome phase (3 s) where participants received an odor or no odor, depending on their choice. </w:t>
      </w:r>
      <w:r>
        <w:rPr>
          <w:b/>
          <w:bCs/>
        </w:rPr>
        <w:t>C. Task structure.</w:t>
      </w:r>
      <w:r>
        <w:t xml:space="preserve"> In the discrimination task, participants learned which stimuli predicted odors (colored clouds) versus non-odor (i.e., clean air, empty clouds) outcomes. In the free choice task, participants selected stimuli based on learned odor associations and their odor preference, but without immediate odor delivery. The free choice task also included trials comparing odor-predictive and non-odor-predictive stimuli, similar to the discrimination task. </w:t>
      </w:r>
      <w:r>
        <w:rPr>
          <w:b/>
          <w:bCs/>
        </w:rPr>
        <w:t>D. TMS conditions.</w:t>
      </w:r>
      <w:r>
        <w:t xml:space="preserve"> Participants were assigned to one of three counterbalanced conditions: (1) cTBS on Day 1, sham on Day 2 (cTBS-sham), (2) sham on Day 1, cTBS on Day 2 (sham-cTBS), and (3) sham on both days (sham-sham). </w:t>
      </w:r>
      <w:r>
        <w:rPr>
          <w:b/>
          <w:bCs/>
        </w:rPr>
        <w:t>E. Odor stimuli.</w:t>
      </w:r>
      <w:r>
        <w:t xml:space="preserve"> Eight food-related odors (savory and sweet). One savory and one sweet odor was selected per participant to match pleasantness ratings. </w:t>
      </w:r>
      <w:r>
        <w:rPr>
          <w:b/>
          <w:bCs/>
        </w:rPr>
        <w:t xml:space="preserve">F. </w:t>
      </w:r>
      <w:commentRangeStart w:id="164"/>
      <w:r>
        <w:rPr>
          <w:b/>
          <w:bCs/>
        </w:rPr>
        <w:t>OFC-LPFC networks</w:t>
      </w:r>
      <w:commentRangeEnd w:id="164"/>
      <w:r w:rsidR="00BD3CB2">
        <w:rPr>
          <w:rStyle w:val="CommentReference"/>
          <w:i w:val="0"/>
        </w:rPr>
        <w:commentReference w:id="164"/>
      </w:r>
      <w:r>
        <w:rPr>
          <w:b/>
          <w:bCs/>
        </w:rPr>
        <w:t>.</w:t>
      </w:r>
      <w:r>
        <w:t xml:space="preserve"> Stimulation coordinates within LPFC for each participant, selected to maximize functional connectivity with either the aOFC (tangerine) or pOFC (magenta) seed region. </w:t>
      </w:r>
      <w:commentRangeStart w:id="165"/>
      <w:r>
        <w:rPr>
          <w:b/>
          <w:bCs/>
        </w:rPr>
        <w:t>G. Functional connectivity estimates.</w:t>
      </w:r>
      <w:r>
        <w:t xml:space="preserve"> </w:t>
      </w:r>
      <w:commentRangeEnd w:id="165"/>
      <w:r w:rsidR="0050201C">
        <w:rPr>
          <w:rStyle w:val="CommentReference"/>
          <w:i w:val="0"/>
        </w:rPr>
        <w:commentReference w:id="165"/>
      </w:r>
      <w:r>
        <w:t xml:space="preserve">Half-violin plots depict distribution of connectivity </w:t>
      </w:r>
      <w:r>
        <w:lastRenderedPageBreak/>
        <w:t>estimates between stimulated LPFC regions and OFC seed regions. Dots represent individual connectivity estimates, and lines indicate within-subject comparison across different ROI combinations.</w:t>
      </w:r>
    </w:p>
    <w:p w14:paraId="5A67398E" w14:textId="77777777" w:rsidR="002B6979" w:rsidRDefault="00000000">
      <w:pPr>
        <w:pStyle w:val="Heading2"/>
      </w:pPr>
      <w:bookmarkStart w:id="166" w:name="subsec-choices"/>
      <w:bookmarkEnd w:id="159"/>
      <w:bookmarkEnd w:id="163"/>
      <w:r>
        <w:t>Selective satiation affects free choices.</w:t>
      </w:r>
    </w:p>
    <w:p w14:paraId="4517DE25" w14:textId="77777777" w:rsidR="002B6979" w:rsidRDefault="00000000">
      <w:pPr>
        <w:pStyle w:val="FirstParagraph"/>
      </w:pPr>
      <w:r>
        <w:t>We conducted a proof-of-concept analysis to determine whether choices on Day 2 were influenced by selective satiation, specifically by feeding participants an odor-matched meal. We examined participants’ choices between stimuli predicting sated (SA) and non-sated (NS) odor options in savory-sweet pairs that had not been previously trained.</w:t>
      </w:r>
    </w:p>
    <w:p w14:paraId="3FB1F7F3" w14:textId="2EDB1F23" w:rsidR="002B6979" w:rsidRDefault="00000000">
      <w:pPr>
        <w:pStyle w:val="BodyText"/>
      </w:pPr>
      <w:commentRangeStart w:id="167"/>
      <w:r>
        <w:t>Participants’ odor pleasantness ratings decreased after the meal across all sessions and participants (</w:t>
      </w:r>
      <m:oMath>
        <m:r>
          <w:rPr>
            <w:rFonts w:ascii="Cambria Math" w:hAnsi="Cambria Math"/>
          </w:rPr>
          <m:t>p</m:t>
        </m:r>
        <m:r>
          <m:rPr>
            <m:sty m:val="p"/>
          </m:rPr>
          <w:rPr>
            <w:rFonts w:ascii="Cambria Math" w:hAnsi="Cambria Math"/>
          </w:rPr>
          <m:t>=</m:t>
        </m:r>
        <m:r>
          <w:rPr>
            <w:rFonts w:ascii="Cambria Math" w:hAnsi="Cambria Math"/>
          </w:rPr>
          <m:t>2.75e</m:t>
        </m:r>
        <m:r>
          <m:rPr>
            <m:sty m:val="p"/>
          </m:rPr>
          <w:rPr>
            <w:rFonts w:ascii="Cambria Math" w:hAnsi="Cambria Math"/>
          </w:rPr>
          <m:t>-</m:t>
        </m:r>
        <m:r>
          <w:rPr>
            <w:rFonts w:ascii="Cambria Math" w:hAnsi="Cambria Math"/>
          </w:rPr>
          <m:t>13</m:t>
        </m:r>
      </m:oMath>
      <w:r>
        <w:t xml:space="preserve">, </w:t>
      </w:r>
      <w:hyperlink w:anchor="fig-choices">
        <w:r>
          <w:rPr>
            <w:rStyle w:val="Hyperlink"/>
          </w:rPr>
          <w:t>2</w:t>
        </w:r>
      </w:hyperlink>
      <w:r>
        <w:t xml:space="preserve">A). </w:t>
      </w:r>
      <w:commentRangeEnd w:id="167"/>
      <w:r w:rsidR="0050201C">
        <w:rPr>
          <w:rStyle w:val="CommentReference"/>
        </w:rPr>
        <w:commentReference w:id="167"/>
      </w:r>
      <w:r>
        <w:t>This reduction was unaffected by TMS condition (sham vs. cTBS), TMS target site (aOFC vs. pOFC), session number (1</w:t>
      </w:r>
      <w:r>
        <w:rPr>
          <w:vertAlign w:val="superscript"/>
        </w:rPr>
        <w:t>st</w:t>
      </w:r>
      <w:r>
        <w:t>, 2</w:t>
      </w:r>
      <w:r>
        <w:rPr>
          <w:vertAlign w:val="superscript"/>
        </w:rPr>
        <w:t>nd</w:t>
      </w:r>
      <w:r>
        <w:t>, 3</w:t>
      </w:r>
      <w:r>
        <w:rPr>
          <w:vertAlign w:val="superscript"/>
        </w:rPr>
        <w:t>rd</w:t>
      </w:r>
      <w:r>
        <w:t xml:space="preserve">), or sated odor type (savory/sweet) (all </w:t>
      </w:r>
      <m:oMath>
        <m:r>
          <w:rPr>
            <w:rFonts w:ascii="Cambria Math" w:hAnsi="Cambria Math"/>
          </w:rPr>
          <m:t>p</m:t>
        </m:r>
        <m:r>
          <m:rPr>
            <m:sty m:val="p"/>
          </m:rPr>
          <w:rPr>
            <w:rFonts w:ascii="Cambria Math" w:hAnsi="Cambria Math"/>
          </w:rPr>
          <m:t>&gt;</m:t>
        </m:r>
        <m:r>
          <w:rPr>
            <w:rFonts w:ascii="Cambria Math" w:hAnsi="Cambria Math"/>
          </w:rPr>
          <m:t>0.05</m:t>
        </m:r>
      </m:oMath>
      <w:r>
        <w:t xml:space="preserve">; </w:t>
      </w:r>
      <w:hyperlink w:anchor="EDFig_odor">
        <w:r>
          <w:rPr>
            <w:rStyle w:val="Hyperlink"/>
          </w:rPr>
          <w:t>6</w:t>
        </w:r>
      </w:hyperlink>
      <w:r>
        <w:t xml:space="preserve">). Importantly, these results suggest that </w:t>
      </w:r>
      <w:del w:id="168" w:author="Kahnt, Thorsten (NIH/NIDA) [E]" w:date="2025-05-06T12:43:00Z">
        <w:r w:rsidDel="0050201C">
          <w:delText>disruption of OFC activity</w:delText>
        </w:r>
      </w:del>
      <w:ins w:id="169" w:author="Kahnt, Thorsten (NIH/NIDA) [E]" w:date="2025-05-06T12:43:00Z">
        <w:r w:rsidR="0050201C">
          <w:t>TMS</w:t>
        </w:r>
      </w:ins>
      <w:r>
        <w:t xml:space="preserve"> did not impair participants’ ability to update the value of reward outcomes (Izquierdo, Suda, and Murray 2004; Rhodes and Murray 2013; Howard et al. 2020)</w:t>
      </w:r>
    </w:p>
    <w:p w14:paraId="2981FC32" w14:textId="77777777" w:rsidR="002B6979" w:rsidRDefault="00000000">
      <w:pPr>
        <w:pStyle w:val="BodyText"/>
      </w:pPr>
      <w:r>
        <w:t xml:space="preserve">When collapsing across sessions, post-meal choices of SA stimuli were significantly reduced relative to pre-meal in both the aOFC (Wilcoxon signed rank test, one-sided, </w:t>
      </w:r>
      <m:oMath>
        <m:r>
          <w:rPr>
            <w:rFonts w:ascii="Cambria Math" w:hAnsi="Cambria Math"/>
          </w:rPr>
          <m:t>p</m:t>
        </m:r>
        <m:r>
          <m:rPr>
            <m:sty m:val="p"/>
          </m:rPr>
          <w:rPr>
            <w:rFonts w:ascii="Cambria Math" w:hAnsi="Cambria Math"/>
          </w:rPr>
          <m:t>=</m:t>
        </m:r>
        <m:r>
          <w:rPr>
            <w:rFonts w:ascii="Cambria Math" w:hAnsi="Cambria Math"/>
          </w:rPr>
          <m:t>0.024</m:t>
        </m:r>
      </m:oMath>
      <w:r>
        <w:t>) and pOFC (</w:t>
      </w:r>
      <m:oMath>
        <m:r>
          <w:rPr>
            <w:rFonts w:ascii="Cambria Math" w:hAnsi="Cambria Math"/>
          </w:rPr>
          <m:t>p</m:t>
        </m:r>
        <m:r>
          <m:rPr>
            <m:sty m:val="p"/>
          </m:rPr>
          <w:rPr>
            <w:rFonts w:ascii="Cambria Math" w:hAnsi="Cambria Math"/>
          </w:rPr>
          <m:t>=</m:t>
        </m:r>
        <m:r>
          <w:rPr>
            <w:rFonts w:ascii="Cambria Math" w:hAnsi="Cambria Math"/>
          </w:rPr>
          <m:t>2.3e</m:t>
        </m:r>
        <m:r>
          <m:rPr>
            <m:sty m:val="p"/>
          </m:rPr>
          <w:rPr>
            <w:rFonts w:ascii="Cambria Math" w:hAnsi="Cambria Math"/>
          </w:rPr>
          <m:t>-</m:t>
        </m:r>
        <m:r>
          <w:rPr>
            <w:rFonts w:ascii="Cambria Math" w:hAnsi="Cambria Math"/>
          </w:rPr>
          <m:t>3</m:t>
        </m:r>
      </m:oMath>
      <w:r>
        <w:t>) groups (</w:t>
      </w:r>
      <w:hyperlink w:anchor="fig-choices">
        <w:r>
          <w:rPr>
            <w:rStyle w:val="Hyperlink"/>
          </w:rPr>
          <w:t>2</w:t>
        </w:r>
      </w:hyperlink>
      <w:r>
        <w:t>B), confirming an effect of selective satiation on free choices. SA choices were significantly correlated with the pleasantness difference between sated and non-sated odors, both before and after the meal (</w:t>
      </w:r>
      <w:hyperlink w:anchor="EDfig_choices">
        <w:r>
          <w:rPr>
            <w:rStyle w:val="Hyperlink"/>
          </w:rPr>
          <w:t>7</w:t>
        </w:r>
      </w:hyperlink>
      <w:r>
        <w:t xml:space="preserve">A, B), indicating that participants made their choices based on relative odor preference, as anticipated. We further calculated the change in pleasantness for both sated and non-sated odors (post-meal minus pre-meal), and then subtracted the change in non-sated odor ratings from that of sated odors. This “selective satiation index” was significantly correlated with the corresponding change in SA choices (Pearson’s </w:t>
      </w:r>
      <m:oMath>
        <m:r>
          <w:rPr>
            <w:rFonts w:ascii="Cambria Math" w:hAnsi="Cambria Math"/>
          </w:rPr>
          <m:t>r</m:t>
        </m:r>
        <m:r>
          <m:rPr>
            <m:sty m:val="p"/>
          </m:rPr>
          <w:rPr>
            <w:rFonts w:ascii="Cambria Math" w:hAnsi="Cambria Math"/>
          </w:rPr>
          <m:t>=</m:t>
        </m:r>
        <m:r>
          <w:rPr>
            <w:rFonts w:ascii="Cambria Math" w:hAnsi="Cambria Math"/>
          </w:rPr>
          <m:t>0.46</m:t>
        </m:r>
      </m:oMath>
      <w:r>
        <w:t xml:space="preserve">, </w:t>
      </w:r>
      <m:oMath>
        <m:r>
          <w:rPr>
            <w:rFonts w:ascii="Cambria Math" w:hAnsi="Cambria Math"/>
          </w:rPr>
          <m:t>p</m:t>
        </m:r>
        <m:r>
          <m:rPr>
            <m:sty m:val="p"/>
          </m:rPr>
          <w:rPr>
            <w:rFonts w:ascii="Cambria Math" w:hAnsi="Cambria Math"/>
          </w:rPr>
          <m:t>=</m:t>
        </m:r>
        <m:r>
          <w:rPr>
            <w:rFonts w:ascii="Cambria Math" w:hAnsi="Cambria Math"/>
          </w:rPr>
          <m:t>8.3e</m:t>
        </m:r>
        <m:r>
          <m:rPr>
            <m:sty m:val="p"/>
          </m:rPr>
          <w:rPr>
            <w:rFonts w:ascii="Cambria Math" w:hAnsi="Cambria Math"/>
          </w:rPr>
          <m:t>-</m:t>
        </m:r>
        <m:r>
          <w:rPr>
            <w:rFonts w:ascii="Cambria Math" w:hAnsi="Cambria Math"/>
          </w:rPr>
          <m:t>4</m:t>
        </m:r>
      </m:oMath>
      <w:r>
        <w:t xml:space="preserve">; </w:t>
      </w:r>
      <w:hyperlink w:anchor="EDfig_choices">
        <w:r>
          <w:rPr>
            <w:rStyle w:val="Hyperlink"/>
          </w:rPr>
          <w:t>7</w:t>
        </w:r>
      </w:hyperlink>
      <w:r>
        <w:t>C), again supporting the behavioral impact of the change of subjective odor value.</w:t>
      </w:r>
    </w:p>
    <w:p w14:paraId="7AB4D89C" w14:textId="77777777" w:rsidR="002B6979" w:rsidRDefault="00000000">
      <w:pPr>
        <w:pStyle w:val="BodyText"/>
      </w:pPr>
      <w:r>
        <w:t>In addition to savory-sweet odor choices, we examined participants’ choices between odors and clean air, which had been associated with outcomes during the Day 1 discrimination task. Participants generally preferred odors over clean air (</w:t>
      </w:r>
      <w:hyperlink w:anchor="fig-choices">
        <w:r>
          <w:rPr>
            <w:rStyle w:val="Hyperlink"/>
          </w:rPr>
          <w:t>2</w:t>
        </w:r>
      </w:hyperlink>
      <w:r>
        <w:t>C), consistent with successful learning of odor-outcome associations.</w:t>
      </w:r>
    </w:p>
    <w:p w14:paraId="06E6DFB2" w14:textId="77777777" w:rsidR="002B6979" w:rsidRDefault="00000000">
      <w:pPr>
        <w:pStyle w:val="CaptionedFigure"/>
      </w:pPr>
      <w:bookmarkStart w:id="170" w:name="fig-choices"/>
      <w:r>
        <w:rPr>
          <w:noProof/>
        </w:rPr>
        <w:lastRenderedPageBreak/>
        <w:drawing>
          <wp:inline distT="0" distB="0" distL="0" distR="0" wp14:anchorId="6B3EA36D" wp14:editId="5D10707A">
            <wp:extent cx="3162300" cy="30861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Fig_choices.pdf"/>
                    <pic:cNvPicPr>
                      <a:picLocks noChangeAspect="1" noChangeArrowheads="1"/>
                    </pic:cNvPicPr>
                  </pic:nvPicPr>
                  <pic:blipFill>
                    <a:blip r:embed="rId10"/>
                    <a:stretch>
                      <a:fillRect/>
                    </a:stretch>
                  </pic:blipFill>
                  <pic:spPr bwMode="auto">
                    <a:xfrm>
                      <a:off x="0" y="0"/>
                      <a:ext cx="3162300" cy="3086100"/>
                    </a:xfrm>
                    <a:prstGeom prst="rect">
                      <a:avLst/>
                    </a:prstGeom>
                    <a:noFill/>
                    <a:ln w="9525">
                      <a:noFill/>
                      <a:headEnd/>
                      <a:tailEnd/>
                    </a:ln>
                  </pic:spPr>
                </pic:pic>
              </a:graphicData>
            </a:graphic>
          </wp:inline>
        </w:drawing>
      </w:r>
    </w:p>
    <w:p w14:paraId="62206F6D" w14:textId="77777777" w:rsidR="002B6979" w:rsidRDefault="00000000">
      <w:pPr>
        <w:pStyle w:val="ImageCaption"/>
      </w:pPr>
      <w:r>
        <w:rPr>
          <w:b/>
          <w:bCs/>
        </w:rPr>
        <w:t>Selective satiation affects free choices.</w:t>
      </w:r>
      <w:r>
        <w:t xml:space="preserve"> </w:t>
      </w:r>
      <w:r>
        <w:rPr>
          <w:b/>
          <w:bCs/>
        </w:rPr>
        <w:t>A</w:t>
      </w:r>
      <w:r>
        <w:t xml:space="preserve">. Change of rated odor pleasantness before and after the meal, for sated and non-sated odors. </w:t>
      </w:r>
      <w:r>
        <w:rPr>
          <w:b/>
          <w:bCs/>
        </w:rPr>
        <w:t>B.</w:t>
      </w:r>
      <w:r>
        <w:t xml:space="preserve"> Choice of sated odors in sweet-savory choices for sham-sham and sham-cTBS conditions, under aOFC-targeted and pOFC-targeted cTBS. </w:t>
      </w:r>
      <w:r>
        <w:rPr>
          <w:b/>
          <w:bCs/>
        </w:rPr>
        <w:t>C.</w:t>
      </w:r>
      <w:r>
        <w:t xml:space="preserve"> Choice of odors vs. clean air, for sated odors and non-sated odors, pre-meal and post-meal. </w:t>
      </w:r>
      <w:r>
        <w:rPr>
          <w:b/>
          <w:bCs/>
        </w:rPr>
        <w:t>D.</w:t>
      </w:r>
      <w:r>
        <w:t xml:space="preserve"> Choice of sated odors options with value difference. Dot size represents the number of trials with such value difference. </w:t>
      </w:r>
    </w:p>
    <w:bookmarkEnd w:id="170"/>
    <w:p w14:paraId="115F988B" w14:textId="11415E58" w:rsidR="002B6979" w:rsidRDefault="00000000">
      <w:pPr>
        <w:pStyle w:val="BodyText"/>
      </w:pPr>
      <w:r>
        <w:t xml:space="preserve">Additionally, although not part of our original hypothesis—and not typically examined in outcome devaluation studies—we found that individual choices were also influenced by the learned value of each stimulus. We estimated these values based on participants’ behavior during the Day 1 discrimination task (see Section </w:t>
      </w:r>
      <w:hyperlink w:anchor="subsec:disc">
        <w:r>
          <w:rPr>
            <w:rStyle w:val="Hyperlink"/>
          </w:rPr>
          <w:t>2.5</w:t>
        </w:r>
      </w:hyperlink>
      <w:r>
        <w:t xml:space="preserve"> for details). The probability of choosing the SA </w:t>
      </w:r>
      <w:ins w:id="171" w:author="Kahnt, Thorsten (NIH/NIDA) [E]" w:date="2025-05-06T12:52:00Z">
        <w:r w:rsidR="008824F8">
          <w:t xml:space="preserve">over the NS </w:t>
        </w:r>
      </w:ins>
      <w:r>
        <w:t>option significantly increased with the value difference between the two stimuli (</w:t>
      </w:r>
      <m:oMath>
        <m:sSub>
          <m:sSubPr>
            <m:ctrlPr>
              <w:rPr>
                <w:rFonts w:ascii="Cambria Math" w:hAnsi="Cambria Math"/>
              </w:rPr>
            </m:ctrlPr>
          </m:sSubPr>
          <m:e>
            <m:r>
              <w:rPr>
                <w:rFonts w:ascii="Cambria Math" w:hAnsi="Cambria Math"/>
              </w:rPr>
              <m:t>w</m:t>
            </m:r>
          </m:e>
          <m:sub>
            <m:r>
              <w:rPr>
                <w:rFonts w:ascii="Cambria Math" w:hAnsi="Cambria Math"/>
              </w:rPr>
              <m:t>SA</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NS</m:t>
            </m:r>
          </m:sub>
        </m:sSub>
      </m:oMath>
      <w:r>
        <w:t xml:space="preserve">) (Pearson’s </w:t>
      </w:r>
      <m:oMath>
        <m:r>
          <w:rPr>
            <w:rFonts w:ascii="Cambria Math" w:hAnsi="Cambria Math"/>
          </w:rPr>
          <m:t>r</m:t>
        </m:r>
        <m:r>
          <m:rPr>
            <m:sty m:val="p"/>
          </m:rPr>
          <w:rPr>
            <w:rFonts w:ascii="Cambria Math" w:hAnsi="Cambria Math"/>
          </w:rPr>
          <m:t>=</m:t>
        </m:r>
        <m:r>
          <w:rPr>
            <w:rFonts w:ascii="Cambria Math" w:hAnsi="Cambria Math"/>
          </w:rPr>
          <m:t>0.92</m:t>
        </m:r>
      </m:oMath>
      <w:r>
        <w:t xml:space="preserve">, </w:t>
      </w:r>
      <m:oMath>
        <m:r>
          <w:rPr>
            <w:rFonts w:ascii="Cambria Math" w:hAnsi="Cambria Math"/>
          </w:rPr>
          <m:t>p</m:t>
        </m:r>
        <m:r>
          <m:rPr>
            <m:sty m:val="p"/>
          </m:rPr>
          <w:rPr>
            <w:rFonts w:ascii="Cambria Math" w:hAnsi="Cambria Math"/>
          </w:rPr>
          <m:t>=</m:t>
        </m:r>
        <m:r>
          <w:rPr>
            <w:rFonts w:ascii="Cambria Math" w:hAnsi="Cambria Math"/>
          </w:rPr>
          <m:t>3.49e</m:t>
        </m:r>
        <m:r>
          <m:rPr>
            <m:sty m:val="p"/>
          </m:rPr>
          <w:rPr>
            <w:rFonts w:ascii="Cambria Math" w:hAnsi="Cambria Math"/>
          </w:rPr>
          <m:t>-</m:t>
        </m:r>
        <m:r>
          <w:rPr>
            <w:rFonts w:ascii="Cambria Math" w:hAnsi="Cambria Math"/>
          </w:rPr>
          <m:t>10</m:t>
        </m:r>
      </m:oMath>
      <w:r>
        <w:t xml:space="preserve">; </w:t>
      </w:r>
      <w:hyperlink w:anchor="fig-choices">
        <w:r>
          <w:rPr>
            <w:rStyle w:val="Hyperlink"/>
          </w:rPr>
          <w:t>2</w:t>
        </w:r>
      </w:hyperlink>
      <w:r>
        <w:t xml:space="preserve">D, </w:t>
      </w:r>
      <w:hyperlink w:anchor="EDfig_choices">
        <w:r>
          <w:rPr>
            <w:rStyle w:val="Hyperlink"/>
          </w:rPr>
          <w:t>7</w:t>
        </w:r>
      </w:hyperlink>
      <w:r>
        <w:t>D).</w:t>
      </w:r>
    </w:p>
    <w:p w14:paraId="1B6BCE36" w14:textId="77777777" w:rsidR="002B6979" w:rsidRDefault="00000000">
      <w:pPr>
        <w:pStyle w:val="BodyText"/>
      </w:pPr>
      <w:r>
        <w:t>Therefore, when evaluating the effects of cTBS (applied on Day 1 or Day 2) on SA choices during Day 2, we included both the learned value difference (</w:t>
      </w:r>
      <m:oMath>
        <m:sSub>
          <m:sSubPr>
            <m:ctrlPr>
              <w:rPr>
                <w:rFonts w:ascii="Cambria Math" w:hAnsi="Cambria Math"/>
              </w:rPr>
            </m:ctrlPr>
          </m:sSubPr>
          <m:e>
            <m:r>
              <w:rPr>
                <w:rFonts w:ascii="Cambria Math" w:hAnsi="Cambria Math"/>
              </w:rPr>
              <m:t>w</m:t>
            </m:r>
          </m:e>
          <m:sub>
            <m:r>
              <w:rPr>
                <w:rFonts w:ascii="Cambria Math" w:hAnsi="Cambria Math"/>
              </w:rPr>
              <m:t>SA</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NS</m:t>
            </m:r>
          </m:sub>
        </m:sSub>
      </m:oMath>
      <w:r>
        <w:t>) and the selective satiation index as regressors to account for factors influencing behavior beyond the effects of TMS.</w:t>
      </w:r>
    </w:p>
    <w:p w14:paraId="11D2AC8F" w14:textId="77777777" w:rsidR="002B6979" w:rsidRDefault="00000000">
      <w:pPr>
        <w:pStyle w:val="Heading2"/>
      </w:pPr>
      <w:bookmarkStart w:id="172" w:name="subsec-day2"/>
      <w:bookmarkEnd w:id="166"/>
      <w:r>
        <w:t>Posterior, but not anterior, OFC-targeted cTBS before the free choice impairs outcome devaluation</w:t>
      </w:r>
    </w:p>
    <w:p w14:paraId="5A32B39A" w14:textId="435A548D" w:rsidR="002B6979" w:rsidRDefault="00000000">
      <w:pPr>
        <w:pStyle w:val="FirstParagraph"/>
      </w:pPr>
      <w:r>
        <w:t xml:space="preserve">To examine the role of the aOFC and pOFC in outcome devaluation during the test phase, we focused on the “sham-sham” and “sham-cTBS” TMS conditions. We found a significant interaction between stimulation </w:t>
      </w:r>
      <w:del w:id="173" w:author="Kahnt, Thorsten (NIH/NIDA) [E]" w:date="2025-05-06T12:57:00Z">
        <w:r w:rsidDel="00B52B50">
          <w:delText xml:space="preserve">location </w:delText>
        </w:r>
      </w:del>
      <w:ins w:id="174" w:author="Kahnt, Thorsten (NIH/NIDA) [E]" w:date="2025-05-06T12:57:00Z">
        <w:r w:rsidR="00B52B50">
          <w:t xml:space="preserve">target </w:t>
        </w:r>
      </w:ins>
      <w:r>
        <w:t xml:space="preserve">(aOFC vs. </w:t>
      </w:r>
      <w:proofErr w:type="spellStart"/>
      <w:r>
        <w:t>pOFC</w:t>
      </w:r>
      <w:proofErr w:type="spellEnd"/>
      <w:del w:id="175" w:author="Kahnt, Thorsten (NIH/NIDA) [E]" w:date="2025-05-06T12:57:00Z">
        <w:r w:rsidDel="00B52B50">
          <w:delText xml:space="preserve"> targeting</w:delText>
        </w:r>
      </w:del>
      <w:r>
        <w:t>) and TMS condition (sham vs. cTBS on Day 2, Day 1 fixed at sham) in predicting SA choices (</w:t>
      </w:r>
      <m:oMath>
        <m:r>
          <w:rPr>
            <w:rFonts w:ascii="Cambria Math" w:hAnsi="Cambria Math"/>
          </w:rPr>
          <m:t>p</m:t>
        </m:r>
        <m:r>
          <m:rPr>
            <m:sty m:val="p"/>
          </m:rPr>
          <w:rPr>
            <w:rFonts w:ascii="Cambria Math" w:hAnsi="Cambria Math"/>
          </w:rPr>
          <m:t>=</m:t>
        </m:r>
        <m:r>
          <w:rPr>
            <w:rFonts w:ascii="Cambria Math" w:hAnsi="Cambria Math"/>
          </w:rPr>
          <m:t>0.00548</m:t>
        </m:r>
      </m:oMath>
      <w:r>
        <w:t xml:space="preserve">), according to logistic mixed-effects models on post-meal SA choices, with the session odor preference </w:t>
      </w:r>
      <w:r>
        <w:lastRenderedPageBreak/>
        <w:t>baseline, satiation status, and the value difference (</w:t>
      </w:r>
      <m:oMath>
        <m:sSub>
          <m:sSubPr>
            <m:ctrlPr>
              <w:rPr>
                <w:rFonts w:ascii="Cambria Math" w:hAnsi="Cambria Math"/>
              </w:rPr>
            </m:ctrlPr>
          </m:sSubPr>
          <m:e>
            <m:r>
              <w:rPr>
                <w:rFonts w:ascii="Cambria Math" w:hAnsi="Cambria Math"/>
              </w:rPr>
              <m:t>w</m:t>
            </m:r>
          </m:e>
          <m:sub>
            <m:r>
              <w:rPr>
                <w:rFonts w:ascii="Cambria Math" w:hAnsi="Cambria Math"/>
              </w:rPr>
              <m:t>SA</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NS</m:t>
            </m:r>
          </m:sub>
        </m:sSub>
      </m:oMath>
      <w:r>
        <w:t>) accounted for. We further separately analyzed the aOFC and pOFC group (</w:t>
      </w:r>
      <w:hyperlink w:anchor="fig_day2">
        <w:r>
          <w:rPr>
            <w:rStyle w:val="Hyperlink"/>
          </w:rPr>
          <w:t>3</w:t>
        </w:r>
      </w:hyperlink>
      <w:r>
        <w:t xml:space="preserve">A) and found that cTBS significantly increased SA choices — indicating poorer adaptation to the current goal — only in the </w:t>
      </w:r>
      <w:commentRangeStart w:id="176"/>
      <w:r>
        <w:t>pOFC group (</w:t>
      </w:r>
      <m:oMath>
        <m:r>
          <w:rPr>
            <w:rFonts w:ascii="Cambria Math" w:hAnsi="Cambria Math"/>
          </w:rPr>
          <m:t>p</m:t>
        </m:r>
        <m:r>
          <m:rPr>
            <m:sty m:val="p"/>
          </m:rPr>
          <w:rPr>
            <w:rFonts w:ascii="Cambria Math" w:hAnsi="Cambria Math"/>
          </w:rPr>
          <m:t>=</m:t>
        </m:r>
        <m:r>
          <w:rPr>
            <w:rFonts w:ascii="Cambria Math" w:hAnsi="Cambria Math"/>
          </w:rPr>
          <m:t>0.00036</m:t>
        </m:r>
      </m:oMath>
      <w:r>
        <w:t>), but not in the aOFC group (</w:t>
      </w:r>
      <m:oMath>
        <m:r>
          <w:rPr>
            <w:rFonts w:ascii="Cambria Math" w:hAnsi="Cambria Math"/>
          </w:rPr>
          <m:t>p</m:t>
        </m:r>
        <m:r>
          <m:rPr>
            <m:sty m:val="p"/>
          </m:rPr>
          <w:rPr>
            <w:rFonts w:ascii="Cambria Math" w:hAnsi="Cambria Math"/>
          </w:rPr>
          <m:t>=</m:t>
        </m:r>
        <m:r>
          <w:rPr>
            <w:rFonts w:ascii="Cambria Math" w:hAnsi="Cambria Math"/>
          </w:rPr>
          <m:t>0.655</m:t>
        </m:r>
      </m:oMath>
      <w:r>
        <w:t xml:space="preserve">). </w:t>
      </w:r>
      <w:commentRangeEnd w:id="176"/>
      <w:r w:rsidR="00B52B50">
        <w:rPr>
          <w:rStyle w:val="CommentReference"/>
        </w:rPr>
        <w:commentReference w:id="176"/>
      </w:r>
      <w:r>
        <w:t>Additionally, we confirmed that the effect of pOFC-targeted cTBS on SA choices remained robust regardless of session order (</w:t>
      </w:r>
      <w:hyperlink w:anchor="EDFig_day2">
        <w:r>
          <w:rPr>
            <w:rStyle w:val="Hyperlink"/>
          </w:rPr>
          <w:t>10</w:t>
        </w:r>
      </w:hyperlink>
      <w:r>
        <w:t>B).</w:t>
      </w:r>
    </w:p>
    <w:p w14:paraId="662109FD" w14:textId="3EC43064" w:rsidR="002B6979" w:rsidRDefault="00000000">
      <w:pPr>
        <w:pStyle w:val="BodyText"/>
      </w:pPr>
      <w:r>
        <w:t xml:space="preserve">We conducted additional analyses to assess whether the effect of TMS on SA choices was driven by other factors, such as satiation status or perceived TMS discomfort or intensity. The across-participant correlations between pleasantness ratings and SA choices were unchanged by Day 2 cTBS (all </w:t>
      </w:r>
      <m:oMath>
        <m:r>
          <w:rPr>
            <w:rFonts w:ascii="Cambria Math" w:hAnsi="Cambria Math"/>
          </w:rPr>
          <m:t>p</m:t>
        </m:r>
        <m:r>
          <m:rPr>
            <m:sty m:val="p"/>
          </m:rPr>
          <w:rPr>
            <w:rFonts w:ascii="Cambria Math" w:hAnsi="Cambria Math"/>
          </w:rPr>
          <m:t>&gt;</m:t>
        </m:r>
        <m:r>
          <w:rPr>
            <w:rFonts w:ascii="Cambria Math" w:hAnsi="Cambria Math"/>
          </w:rPr>
          <m:t>0.05</m:t>
        </m:r>
      </m:oMath>
      <w:r>
        <w:t xml:space="preserve">; </w:t>
      </w:r>
      <w:hyperlink w:anchor="EDfig_choices">
        <w:r>
          <w:rPr>
            <w:rStyle w:val="Hyperlink"/>
          </w:rPr>
          <w:t>7</w:t>
        </w:r>
      </w:hyperlink>
      <w:r>
        <w:t xml:space="preserve">C), suggesting that the effect of </w:t>
      </w:r>
      <w:del w:id="177" w:author="Kahnt, Thorsten (NIH/NIDA) [E]" w:date="2025-05-06T13:01:00Z">
        <w:r w:rsidDel="00B52B50">
          <w:delText xml:space="preserve">day </w:delText>
        </w:r>
      </w:del>
      <w:ins w:id="178" w:author="Kahnt, Thorsten (NIH/NIDA) [E]" w:date="2025-05-06T13:01:00Z">
        <w:r w:rsidR="00B52B50">
          <w:t xml:space="preserve">Day </w:t>
        </w:r>
      </w:ins>
      <w:r>
        <w:t xml:space="preserve">2 cTBS on SA choices was not modulated by satiation status. Moreover, the changes in </w:t>
      </w:r>
      <w:commentRangeStart w:id="179"/>
      <w:del w:id="180" w:author="Kahnt, Thorsten (NIH/NIDA) [E]" w:date="2025-05-06T13:02:00Z">
        <w:r w:rsidDel="00B52B50">
          <w:delText>sated odor</w:delText>
        </w:r>
      </w:del>
      <w:ins w:id="181" w:author="Kahnt, Thorsten (NIH/NIDA) [E]" w:date="2025-05-06T13:02:00Z">
        <w:r w:rsidR="00B52B50">
          <w:t>SA</w:t>
        </w:r>
      </w:ins>
      <w:r>
        <w:t xml:space="preserve"> </w:t>
      </w:r>
      <w:commentRangeEnd w:id="179"/>
      <w:r w:rsidR="003F1A27">
        <w:rPr>
          <w:rStyle w:val="CommentReference"/>
        </w:rPr>
        <w:commentReference w:id="179"/>
      </w:r>
      <w:r>
        <w:t xml:space="preserve">choices induced by </w:t>
      </w:r>
      <w:proofErr w:type="spellStart"/>
      <w:r>
        <w:t>cTBS</w:t>
      </w:r>
      <w:proofErr w:type="spellEnd"/>
      <w:r>
        <w:t xml:space="preserve"> could not be explained by perceived TMS discomfort or intensity, as incorporating TMS ratings into the regression models did not alter any of the findings (</w:t>
      </w:r>
      <w:hyperlink w:anchor="EDFig_corr">
        <w:r>
          <w:rPr>
            <w:rStyle w:val="Hyperlink"/>
          </w:rPr>
          <w:t>9</w:t>
        </w:r>
      </w:hyperlink>
      <w:r>
        <w:t>).</w:t>
      </w:r>
    </w:p>
    <w:p w14:paraId="1C891018" w14:textId="7FD698C3" w:rsidR="002B6979" w:rsidRDefault="00000000">
      <w:pPr>
        <w:pStyle w:val="BodyText"/>
      </w:pPr>
      <w:r>
        <w:t xml:space="preserve">We also examined choices made between an odor and clean air to see if TMS had any effect on those choices. Following the meal, preference for </w:t>
      </w:r>
      <w:ins w:id="182" w:author="Kahnt, Thorsten (NIH/NIDA) [E]" w:date="2025-05-06T13:02:00Z">
        <w:r w:rsidR="00B52B50">
          <w:t xml:space="preserve">stimuli predicting </w:t>
        </w:r>
      </w:ins>
      <w:r>
        <w:t xml:space="preserve">sated odors (vs. clean air) decreased, while choices for </w:t>
      </w:r>
      <w:ins w:id="183" w:author="Kahnt, Thorsten (NIH/NIDA) [E]" w:date="2025-05-06T13:02:00Z">
        <w:r w:rsidR="00B52B50">
          <w:t>st</w:t>
        </w:r>
      </w:ins>
      <w:ins w:id="184" w:author="Kahnt, Thorsten (NIH/NIDA) [E]" w:date="2025-05-06T13:03:00Z">
        <w:r w:rsidR="00B52B50">
          <w:t xml:space="preserve">imuli predicting </w:t>
        </w:r>
      </w:ins>
      <w:r>
        <w:t xml:space="preserve">non-sated odors (vs. clean air) remained unchanged. This decrease in sated odor selection was significantly stronger after sham stimulation (Wilcoxon signed-rank test, </w:t>
      </w:r>
      <m:oMath>
        <m:r>
          <w:rPr>
            <w:rFonts w:ascii="Cambria Math" w:hAnsi="Cambria Math"/>
          </w:rPr>
          <m:t>p</m:t>
        </m:r>
        <m:r>
          <m:rPr>
            <m:sty m:val="p"/>
          </m:rPr>
          <w:rPr>
            <w:rFonts w:ascii="Cambria Math" w:hAnsi="Cambria Math"/>
          </w:rPr>
          <m:t>=</m:t>
        </m:r>
        <m:r>
          <w:rPr>
            <w:rFonts w:ascii="Cambria Math" w:hAnsi="Cambria Math"/>
          </w:rPr>
          <m:t>0.018</m:t>
        </m:r>
      </m:oMath>
      <w:r>
        <w:t>, two-sided) but not after cTBS on Day 2 (</w:t>
      </w:r>
      <m:oMath>
        <m:r>
          <w:rPr>
            <w:rFonts w:ascii="Cambria Math" w:hAnsi="Cambria Math"/>
          </w:rPr>
          <m:t>p</m:t>
        </m:r>
        <m:r>
          <m:rPr>
            <m:sty m:val="p"/>
          </m:rPr>
          <w:rPr>
            <w:rFonts w:ascii="Cambria Math" w:hAnsi="Cambria Math"/>
          </w:rPr>
          <m:t>=</m:t>
        </m:r>
        <m:r>
          <w:rPr>
            <w:rFonts w:ascii="Cambria Math" w:hAnsi="Cambria Math"/>
          </w:rPr>
          <m:t>0.91</m:t>
        </m:r>
      </m:oMath>
      <w:r>
        <w:t xml:space="preserve">; </w:t>
      </w:r>
      <w:hyperlink w:anchor="EDFig_day2">
        <w:r>
          <w:rPr>
            <w:rStyle w:val="Hyperlink"/>
          </w:rPr>
          <w:t>10</w:t>
        </w:r>
      </w:hyperlink>
      <w:r>
        <w:t xml:space="preserve">B). SA choices were marginally lower after sham compared to cTBS but only with </w:t>
      </w:r>
      <w:ins w:id="185" w:author="Kahnt, Thorsten (NIH/NIDA) [E]" w:date="2025-05-06T13:05:00Z">
        <w:r w:rsidR="00B52B50">
          <w:t xml:space="preserve">TMS targeting </w:t>
        </w:r>
      </w:ins>
      <w:proofErr w:type="spellStart"/>
      <w:r>
        <w:t>pOFC</w:t>
      </w:r>
      <w:proofErr w:type="spellEnd"/>
      <w:r>
        <w:t xml:space="preserve"> </w:t>
      </w:r>
      <w:del w:id="186" w:author="Kahnt, Thorsten (NIH/NIDA) [E]" w:date="2025-05-06T13:05:00Z">
        <w:r w:rsidDel="00B52B50">
          <w:delText xml:space="preserve">targeting </w:delText>
        </w:r>
      </w:del>
      <w:r>
        <w:t>(</w:t>
      </w:r>
      <m:oMath>
        <m:r>
          <w:rPr>
            <w:rFonts w:ascii="Cambria Math" w:hAnsi="Cambria Math"/>
          </w:rPr>
          <m:t>p</m:t>
        </m:r>
        <m:r>
          <m:rPr>
            <m:sty m:val="p"/>
          </m:rPr>
          <w:rPr>
            <w:rFonts w:ascii="Cambria Math" w:hAnsi="Cambria Math"/>
          </w:rPr>
          <m:t>=</m:t>
        </m:r>
        <m:r>
          <w:rPr>
            <w:rFonts w:ascii="Cambria Math" w:hAnsi="Cambria Math"/>
          </w:rPr>
          <m:t>0.06</m:t>
        </m:r>
      </m:oMath>
      <w:r>
        <w:t>) and not aOFC (</w:t>
      </w:r>
      <m:oMath>
        <m:r>
          <w:rPr>
            <w:rFonts w:ascii="Cambria Math" w:hAnsi="Cambria Math"/>
          </w:rPr>
          <m:t>p</m:t>
        </m:r>
        <m:r>
          <m:rPr>
            <m:sty m:val="p"/>
          </m:rPr>
          <w:rPr>
            <w:rFonts w:ascii="Cambria Math" w:hAnsi="Cambria Math"/>
          </w:rPr>
          <m:t>=</m:t>
        </m:r>
        <m:r>
          <w:rPr>
            <w:rFonts w:ascii="Cambria Math" w:hAnsi="Cambria Math"/>
          </w:rPr>
          <m:t>0.43</m:t>
        </m:r>
      </m:oMath>
      <w:r>
        <w:t xml:space="preserve">; </w:t>
      </w:r>
      <w:hyperlink w:anchor="fig_day2">
        <w:r>
          <w:rPr>
            <w:rStyle w:val="Hyperlink"/>
          </w:rPr>
          <w:t>3</w:t>
        </w:r>
      </w:hyperlink>
      <w:r>
        <w:t xml:space="preserve">B). These findings align with results from savory-sweet choices, </w:t>
      </w:r>
      <w:commentRangeStart w:id="187"/>
      <w:r>
        <w:t>indicating that pOFC-targeted cTBS on Day 2 also impaired choice updating for non-sated odors</w:t>
      </w:r>
      <w:commentRangeEnd w:id="187"/>
      <w:r w:rsidR="00356BA1">
        <w:rPr>
          <w:rStyle w:val="CommentReference"/>
        </w:rPr>
        <w:commentReference w:id="187"/>
      </w:r>
      <w:r>
        <w:t xml:space="preserve">. This </w:t>
      </w:r>
      <w:del w:id="188" w:author="Kahnt, Thorsten (NIH/NIDA) [E]" w:date="2025-05-06T13:07:00Z">
        <w:r w:rsidDel="00356BA1">
          <w:delText xml:space="preserve">strengthened </w:delText>
        </w:r>
      </w:del>
      <w:ins w:id="189" w:author="Kahnt, Thorsten (NIH/NIDA) [E]" w:date="2025-05-06T13:07:00Z">
        <w:r w:rsidR="00356BA1">
          <w:t xml:space="preserve">further highlights </w:t>
        </w:r>
      </w:ins>
      <w:r>
        <w:t xml:space="preserve">the critical role of pOFC for adaptive decision-making, even </w:t>
      </w:r>
      <w:del w:id="190" w:author="Kahnt, Thorsten (NIH/NIDA) [E]" w:date="2025-05-06T13:07:00Z">
        <w:r w:rsidDel="00356BA1">
          <w:delText xml:space="preserve">in </w:delText>
        </w:r>
      </w:del>
      <w:ins w:id="191" w:author="Kahnt, Thorsten (NIH/NIDA) [E]" w:date="2025-05-06T13:07:00Z">
        <w:r w:rsidR="00356BA1">
          <w:t xml:space="preserve">for </w:t>
        </w:r>
      </w:ins>
      <w:r>
        <w:t xml:space="preserve">previously well learned </w:t>
      </w:r>
      <w:del w:id="192" w:author="Kahnt, Thorsten (NIH/NIDA) [E]" w:date="2025-05-06T13:07:00Z">
        <w:r w:rsidDel="00356BA1">
          <w:delText>trials</w:delText>
        </w:r>
      </w:del>
      <w:ins w:id="193" w:author="Kahnt, Thorsten (NIH/NIDA) [E]" w:date="2025-05-06T13:07:00Z">
        <w:r w:rsidR="00356BA1">
          <w:t>stimuli</w:t>
        </w:r>
      </w:ins>
      <w:r>
        <w:t>.</w:t>
      </w:r>
    </w:p>
    <w:p w14:paraId="513B32BF" w14:textId="2A5FBBDD" w:rsidR="002B6979" w:rsidRDefault="00000000">
      <w:pPr>
        <w:pStyle w:val="BodyText"/>
      </w:pPr>
      <w:r>
        <w:t xml:space="preserve">Together, this suggests that pOFC-targeted cTBS before the free choice phase impaired outcome devaluation, as indicated by </w:t>
      </w:r>
      <w:ins w:id="194" w:author="Kahnt, Thorsten (NIH/NIDA) [E]" w:date="2025-05-07T08:53:00Z">
        <w:r w:rsidR="00114E89">
          <w:t>the continued</w:t>
        </w:r>
      </w:ins>
      <w:del w:id="195" w:author="Kahnt, Thorsten (NIH/NIDA) [E]" w:date="2025-05-06T13:08:00Z">
        <w:r w:rsidDel="00356BA1">
          <w:delText>an in</w:delText>
        </w:r>
      </w:del>
      <w:del w:id="196" w:author="Kahnt, Thorsten (NIH/NIDA) [E]" w:date="2025-05-07T08:53:00Z">
        <w:r w:rsidDel="00114E89">
          <w:delText xml:space="preserve">crease </w:delText>
        </w:r>
      </w:del>
      <w:del w:id="197" w:author="Kahnt, Thorsten (NIH/NIDA) [E]" w:date="2025-05-06T13:08:00Z">
        <w:r w:rsidDel="00356BA1">
          <w:delText xml:space="preserve">of </w:delText>
        </w:r>
      </w:del>
      <w:ins w:id="198" w:author="Kahnt, Thorsten (NIH/NIDA) [E]" w:date="2025-05-06T13:08:00Z">
        <w:r w:rsidR="00356BA1">
          <w:t xml:space="preserve"> </w:t>
        </w:r>
      </w:ins>
      <w:del w:id="199" w:author="Kahnt, Thorsten (NIH/NIDA) [E]" w:date="2025-05-07T08:53:00Z">
        <w:r w:rsidDel="00114E89">
          <w:delText xml:space="preserve">selecting </w:delText>
        </w:r>
      </w:del>
      <w:ins w:id="200" w:author="Kahnt, Thorsten (NIH/NIDA) [E]" w:date="2025-05-07T08:53:00Z">
        <w:r w:rsidR="00114E89">
          <w:t xml:space="preserve">selection of </w:t>
        </w:r>
      </w:ins>
      <w:r>
        <w:t>sated odor-predicting stimuli. In contrast, aOFC-targeted cTBS had no such effect, highlighting the specificity of the pOFC involvement.</w:t>
      </w:r>
    </w:p>
    <w:p w14:paraId="6716B4E8" w14:textId="77777777" w:rsidR="002B6979" w:rsidRDefault="00000000">
      <w:pPr>
        <w:pStyle w:val="CaptionedFigure"/>
      </w:pPr>
      <w:bookmarkStart w:id="201" w:name="fig_day2"/>
      <w:r>
        <w:rPr>
          <w:noProof/>
        </w:rPr>
        <w:lastRenderedPageBreak/>
        <w:drawing>
          <wp:inline distT="0" distB="0" distL="0" distR="0" wp14:anchorId="5AB7D71A" wp14:editId="59C3F808">
            <wp:extent cx="3162300" cy="30226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fig_day2.pdf"/>
                    <pic:cNvPicPr>
                      <a:picLocks noChangeAspect="1" noChangeArrowheads="1"/>
                    </pic:cNvPicPr>
                  </pic:nvPicPr>
                  <pic:blipFill>
                    <a:blip r:embed="rId11"/>
                    <a:stretch>
                      <a:fillRect/>
                    </a:stretch>
                  </pic:blipFill>
                  <pic:spPr bwMode="auto">
                    <a:xfrm>
                      <a:off x="0" y="0"/>
                      <a:ext cx="3162300" cy="3022600"/>
                    </a:xfrm>
                    <a:prstGeom prst="rect">
                      <a:avLst/>
                    </a:prstGeom>
                    <a:noFill/>
                    <a:ln w="9525">
                      <a:noFill/>
                      <a:headEnd/>
                      <a:tailEnd/>
                    </a:ln>
                  </pic:spPr>
                </pic:pic>
              </a:graphicData>
            </a:graphic>
          </wp:inline>
        </w:drawing>
      </w:r>
    </w:p>
    <w:p w14:paraId="6D271B38" w14:textId="77777777" w:rsidR="002B6979" w:rsidRDefault="00000000">
      <w:pPr>
        <w:pStyle w:val="ImageCaption"/>
      </w:pPr>
      <w:r>
        <w:rPr>
          <w:b/>
          <w:bCs/>
        </w:rPr>
        <w:t>Posterior, but not anterior, OFC-targeted cTBS before the free choice impaired outcome devaluation</w:t>
      </w:r>
      <w:r>
        <w:t xml:space="preserve">. </w:t>
      </w:r>
      <w:r>
        <w:rPr>
          <w:b/>
          <w:bCs/>
        </w:rPr>
        <w:t>A.</w:t>
      </w:r>
      <w:r>
        <w:t xml:space="preserve"> Change of choice of sated odors in sweet-savory choices from pre-meal to post-meal test. </w:t>
      </w:r>
      <w:r>
        <w:rPr>
          <w:b/>
          <w:bCs/>
        </w:rPr>
        <w:t>B.</w:t>
      </w:r>
      <w:r>
        <w:t xml:space="preserve"> Change of preference of sated odors relative to non-sated odors, by comparing odor choices between odor vs. clean air. </w:t>
      </w:r>
    </w:p>
    <w:p w14:paraId="104C259D" w14:textId="77777777" w:rsidR="002B6979" w:rsidRDefault="00000000">
      <w:pPr>
        <w:pStyle w:val="CaptionedFigure"/>
      </w:pPr>
      <w:bookmarkStart w:id="202" w:name="fig-day1"/>
      <w:bookmarkEnd w:id="201"/>
      <w:r>
        <w:rPr>
          <w:noProof/>
        </w:rPr>
        <w:drawing>
          <wp:inline distT="0" distB="0" distL="0" distR="0" wp14:anchorId="4E0F20D9" wp14:editId="356C0BC9">
            <wp:extent cx="3162300" cy="15367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fig_day1.pdf"/>
                    <pic:cNvPicPr>
                      <a:picLocks noChangeAspect="1" noChangeArrowheads="1"/>
                    </pic:cNvPicPr>
                  </pic:nvPicPr>
                  <pic:blipFill>
                    <a:blip r:embed="rId12"/>
                    <a:stretch>
                      <a:fillRect/>
                    </a:stretch>
                  </pic:blipFill>
                  <pic:spPr bwMode="auto">
                    <a:xfrm>
                      <a:off x="0" y="0"/>
                      <a:ext cx="3162300" cy="1536700"/>
                    </a:xfrm>
                    <a:prstGeom prst="rect">
                      <a:avLst/>
                    </a:prstGeom>
                    <a:noFill/>
                    <a:ln w="9525">
                      <a:noFill/>
                      <a:headEnd/>
                      <a:tailEnd/>
                    </a:ln>
                  </pic:spPr>
                </pic:pic>
              </a:graphicData>
            </a:graphic>
          </wp:inline>
        </w:drawing>
      </w:r>
    </w:p>
    <w:p w14:paraId="544BABA9" w14:textId="2A45D6C0" w:rsidR="002B6979" w:rsidRDefault="00000000">
      <w:pPr>
        <w:pStyle w:val="ImageCaption"/>
      </w:pPr>
      <w:r>
        <w:rPr>
          <w:b/>
          <w:bCs/>
        </w:rPr>
        <w:t xml:space="preserve">Anterior, but not posterior, OFC-targeted cTBS on Day 1 impaired subsequent </w:t>
      </w:r>
      <w:ins w:id="203" w:author="Kahnt, Thorsten (NIH/NIDA) [E]" w:date="2025-05-06T13:09:00Z">
        <w:r w:rsidR="00356BA1">
          <w:rPr>
            <w:b/>
            <w:bCs/>
          </w:rPr>
          <w:t xml:space="preserve">outcome </w:t>
        </w:r>
      </w:ins>
      <w:r>
        <w:rPr>
          <w:b/>
          <w:bCs/>
        </w:rPr>
        <w:t>devaluation</w:t>
      </w:r>
      <w:del w:id="204" w:author="Kahnt, Thorsten (NIH/NIDA) [E]" w:date="2025-05-06T13:10:00Z">
        <w:r w:rsidDel="00356BA1">
          <w:rPr>
            <w:b/>
            <w:bCs/>
          </w:rPr>
          <w:delText xml:space="preserve"> behaviors</w:delText>
        </w:r>
      </w:del>
      <w:r>
        <w:t xml:space="preserve">. </w:t>
      </w:r>
      <w:commentRangeStart w:id="205"/>
      <w:r>
        <w:rPr>
          <w:b/>
          <w:bCs/>
        </w:rPr>
        <w:t>A</w:t>
      </w:r>
      <w:r>
        <w:t xml:space="preserve">. </w:t>
      </w:r>
      <w:commentRangeEnd w:id="205"/>
      <w:r w:rsidR="003F1A27">
        <w:rPr>
          <w:rStyle w:val="CommentReference"/>
          <w:i w:val="0"/>
        </w:rPr>
        <w:commentReference w:id="205"/>
      </w:r>
      <w:r>
        <w:t xml:space="preserve">Probability of sated odor selection after the meal, after adjusting modeled contributions of value difference, selective satiation effects, pre-meal odor preference, compared between sham-sham and cTBS-sham sessions. Overlayed points are the model fitted values of the sated odor selection for each trial collapsing across participants. </w:t>
      </w:r>
    </w:p>
    <w:p w14:paraId="76055200" w14:textId="77777777" w:rsidR="002B6979" w:rsidRDefault="00000000">
      <w:pPr>
        <w:pStyle w:val="Heading2"/>
      </w:pPr>
      <w:bookmarkStart w:id="206" w:name="subsec-day1"/>
      <w:bookmarkEnd w:id="172"/>
      <w:bookmarkEnd w:id="202"/>
      <w:r>
        <w:t>Anterior, but not posterior, OFC targeted cTBS before discrimination learning impaired subsequent outcome devaluation</w:t>
      </w:r>
    </w:p>
    <w:p w14:paraId="4527C183" w14:textId="4F30D8D5" w:rsidR="002B6979" w:rsidRDefault="00000000">
      <w:pPr>
        <w:pStyle w:val="FirstParagraph"/>
      </w:pPr>
      <w:r>
        <w:t xml:space="preserve">We explored whether cTBS targeting aOFC and pOFC before learning could affect outcome devaluation measured on Day 2, as would be expected if </w:t>
      </w:r>
      <w:proofErr w:type="spellStart"/>
      <w:r>
        <w:t>cTBS</w:t>
      </w:r>
      <w:proofErr w:type="spellEnd"/>
      <w:r>
        <w:t xml:space="preserve"> disrupted the </w:t>
      </w:r>
      <w:ins w:id="207" w:author="Kahnt, Thorsten (NIH/NIDA) [E]" w:date="2025-05-06T13:11:00Z">
        <w:r w:rsidR="00356BA1">
          <w:t xml:space="preserve">latent </w:t>
        </w:r>
      </w:ins>
      <w:r>
        <w:t>learning of stimulus-reward identity</w:t>
      </w:r>
      <w:ins w:id="208" w:author="Kahnt, Thorsten (NIH/NIDA) [E]" w:date="2025-05-06T13:11:00Z">
        <w:r w:rsidR="00356BA1">
          <w:t xml:space="preserve"> associations during discrimination training</w:t>
        </w:r>
      </w:ins>
      <w:r>
        <w:t xml:space="preserve">. </w:t>
      </w:r>
      <w:del w:id="209" w:author="Kahnt, Thorsten (NIH/NIDA) [E]" w:date="2025-05-06T13:11:00Z">
        <w:r w:rsidDel="00356BA1">
          <w:delText>We predicted that aOFC-targeted cTBS disrupts the latent learning of reward identity.</w:delText>
        </w:r>
      </w:del>
    </w:p>
    <w:p w14:paraId="06CFB50B" w14:textId="2FE2C8DE" w:rsidR="00F268F1" w:rsidRDefault="00000000">
      <w:pPr>
        <w:pStyle w:val="BodyText"/>
        <w:rPr>
          <w:ins w:id="210" w:author="Kahnt, Thorsten (NIH/NIDA) [E]" w:date="2025-05-06T13:29:00Z"/>
        </w:rPr>
      </w:pPr>
      <w:r>
        <w:lastRenderedPageBreak/>
        <w:t xml:space="preserve">To assess Day 1 cTBS effect on post-meal choices of sated odors on sweet-savory choices, we focused on “sham-sham” and “cTBS-sham” TMS conditions. For the aOFC group, both TMS condition and session number significantly influenced post-meal sated odor choices, with a significant interaction between the two. Specifically, the cTBS-sham condition significantly increased the selection of sated odors </w:t>
      </w:r>
      <w:ins w:id="211" w:author="Kahnt, Thorsten (NIH/NIDA) [E]" w:date="2025-05-06T13:24:00Z">
        <w:r w:rsidR="003F1A27">
          <w:t xml:space="preserve">relative </w:t>
        </w:r>
      </w:ins>
      <w:ins w:id="212" w:author="Kahnt, Thorsten (NIH/NIDA) [E]" w:date="2025-05-06T13:25:00Z">
        <w:r w:rsidR="003F1A27">
          <w:t xml:space="preserve">to sham-sham </w:t>
        </w:r>
      </w:ins>
      <w:r>
        <w:t>(</w:t>
      </w:r>
      <w:hyperlink w:anchor="fig-day1">
        <w:r>
          <w:rPr>
            <w:rStyle w:val="Hyperlink"/>
          </w:rPr>
          <w:t>4</w:t>
        </w:r>
      </w:hyperlink>
      <w:r>
        <w:t xml:space="preserve">A;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1.527</m:t>
        </m:r>
      </m:oMath>
      <w:r>
        <w:t xml:space="preserve">, SE = 0.625, </w:t>
      </w:r>
      <m:oMath>
        <m:r>
          <w:rPr>
            <w:rFonts w:ascii="Cambria Math" w:hAnsi="Cambria Math"/>
          </w:rPr>
          <m:t>p</m:t>
        </m:r>
        <m:r>
          <m:rPr>
            <m:sty m:val="p"/>
          </m:rPr>
          <w:rPr>
            <w:rFonts w:ascii="Cambria Math" w:hAnsi="Cambria Math"/>
          </w:rPr>
          <m:t>=</m:t>
        </m:r>
        <m:r>
          <w:rPr>
            <w:rFonts w:ascii="Cambria Math" w:hAnsi="Cambria Math"/>
          </w:rPr>
          <m:t>0.015</m:t>
        </m:r>
      </m:oMath>
      <w:r>
        <w:t>), and this effect diminished over sessions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0.657</m:t>
        </m:r>
      </m:oMath>
      <w:r>
        <w:t xml:space="preserve">, SE = 0.290, </w:t>
      </w:r>
      <m:oMath>
        <m:r>
          <w:rPr>
            <w:rFonts w:ascii="Cambria Math" w:hAnsi="Cambria Math"/>
          </w:rPr>
          <m:t>p</m:t>
        </m:r>
        <m:r>
          <m:rPr>
            <m:sty m:val="p"/>
          </m:rPr>
          <w:rPr>
            <w:rFonts w:ascii="Cambria Math" w:hAnsi="Cambria Math"/>
          </w:rPr>
          <m:t>=</m:t>
        </m:r>
        <m:r>
          <w:rPr>
            <w:rFonts w:ascii="Cambria Math" w:hAnsi="Cambria Math"/>
          </w:rPr>
          <m:t>0.024</m:t>
        </m:r>
      </m:oMath>
      <w:r>
        <w:t>). Choices also increased with session number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0.550</m:t>
        </m:r>
      </m:oMath>
      <w:r>
        <w:t xml:space="preserve">, SE = 0.165, </w:t>
      </w:r>
      <m:oMath>
        <m:r>
          <w:rPr>
            <w:rFonts w:ascii="Cambria Math" w:hAnsi="Cambria Math"/>
          </w:rPr>
          <m:t>p</m:t>
        </m:r>
        <m:r>
          <m:rPr>
            <m:sty m:val="p"/>
          </m:rPr>
          <w:rPr>
            <w:rFonts w:ascii="Cambria Math" w:hAnsi="Cambria Math"/>
          </w:rPr>
          <m:t>=</m:t>
        </m:r>
        <m:r>
          <w:rPr>
            <w:rFonts w:ascii="Cambria Math" w:hAnsi="Cambria Math"/>
          </w:rPr>
          <m:t>8.5e</m:t>
        </m:r>
        <m:r>
          <m:rPr>
            <m:sty m:val="p"/>
          </m:rPr>
          <w:rPr>
            <w:rFonts w:ascii="Cambria Math" w:hAnsi="Cambria Math"/>
          </w:rPr>
          <m:t>-</m:t>
        </m:r>
        <m:r>
          <w:rPr>
            <w:rFonts w:ascii="Cambria Math" w:hAnsi="Cambria Math"/>
          </w:rPr>
          <m:t>5</m:t>
        </m:r>
      </m:oMath>
      <w:r>
        <w:t xml:space="preserve">). Additional covariates, including selective satiation index, value difference, and pre-meal odor preference, were significant predictors. Overall, </w:t>
      </w:r>
      <w:ins w:id="213" w:author="Kahnt, Thorsten (NIH/NIDA) [E]" w:date="2025-05-07T08:53:00Z">
        <w:r w:rsidR="00114E89">
          <w:t xml:space="preserve">this shows that </w:t>
        </w:r>
      </w:ins>
      <w:proofErr w:type="spellStart"/>
      <w:r>
        <w:t>aOFC</w:t>
      </w:r>
      <w:proofErr w:type="spellEnd"/>
      <w:r>
        <w:t xml:space="preserve">-targeted </w:t>
      </w:r>
      <w:proofErr w:type="spellStart"/>
      <w:r>
        <w:t>cTBS</w:t>
      </w:r>
      <w:proofErr w:type="spellEnd"/>
      <w:r>
        <w:t xml:space="preserve"> on Day 1 increased post-meal choices of stimuli predicting sated odors, with the effect moderated by session number. </w:t>
      </w:r>
    </w:p>
    <w:p w14:paraId="21378DA4" w14:textId="710986F2" w:rsidR="002B6979" w:rsidRDefault="00F268F1">
      <w:pPr>
        <w:pStyle w:val="BodyText"/>
      </w:pPr>
      <w:ins w:id="214" w:author="Kahnt, Thorsten (NIH/NIDA) [E]" w:date="2025-05-06T13:29:00Z">
        <w:r>
          <w:t xml:space="preserve">In contrast, </w:t>
        </w:r>
      </w:ins>
      <w:del w:id="215" w:author="Kahnt, Thorsten (NIH/NIDA) [E]" w:date="2025-05-06T13:30:00Z">
        <w:r w:rsidDel="00F268F1">
          <w:delText xml:space="preserve">For the pOFC group, </w:delText>
        </w:r>
      </w:del>
      <w:r>
        <w:t xml:space="preserve">similar analyses </w:t>
      </w:r>
      <w:ins w:id="216" w:author="Kahnt, Thorsten (NIH/NIDA) [E]" w:date="2025-05-06T13:30:00Z">
        <w:r>
          <w:t xml:space="preserve">in the </w:t>
        </w:r>
        <w:proofErr w:type="spellStart"/>
        <w:r>
          <w:t>pOFC</w:t>
        </w:r>
        <w:proofErr w:type="spellEnd"/>
        <w:r>
          <w:t xml:space="preserve"> group </w:t>
        </w:r>
      </w:ins>
      <w:r>
        <w:t xml:space="preserve">revealed no significant difference between the sham-sham and </w:t>
      </w:r>
      <w:proofErr w:type="spellStart"/>
      <w:r>
        <w:t>cTBS</w:t>
      </w:r>
      <w:proofErr w:type="spellEnd"/>
      <w:r>
        <w:t>-sham stimulation conditions</w:t>
      </w:r>
      <w:ins w:id="217" w:author="Kahnt, Thorsten (NIH/NIDA) [E]" w:date="2025-05-07T08:55:00Z">
        <w:r w:rsidR="00114E89">
          <w:t xml:space="preserve"> (</w:t>
        </w:r>
        <w:commentRangeStart w:id="218"/>
        <w:r w:rsidR="00114E89">
          <w:t>p=</w:t>
        </w:r>
      </w:ins>
      <w:commentRangeEnd w:id="218"/>
      <w:ins w:id="219" w:author="Kahnt, Thorsten (NIH/NIDA) [E]" w:date="2025-05-07T08:56:00Z">
        <w:r w:rsidR="00114E89">
          <w:rPr>
            <w:rStyle w:val="CommentReference"/>
          </w:rPr>
          <w:commentReference w:id="218"/>
        </w:r>
      </w:ins>
      <w:ins w:id="220" w:author="Kahnt, Thorsten (NIH/NIDA) [E]" w:date="2025-05-07T08:55:00Z">
        <w:r w:rsidR="00114E89">
          <w:t>)</w:t>
        </w:r>
      </w:ins>
      <w:r>
        <w:t>, regardless of whether session numbers were considered as a covariate (</w:t>
      </w:r>
      <w:hyperlink w:anchor="fig-day1">
        <w:r>
          <w:rPr>
            <w:rStyle w:val="Hyperlink"/>
          </w:rPr>
          <w:t>4</w:t>
        </w:r>
      </w:hyperlink>
      <w:r>
        <w:t xml:space="preserve">A; all </w:t>
      </w:r>
      <m:oMath>
        <m:r>
          <w:rPr>
            <w:rFonts w:ascii="Cambria Math" w:hAnsi="Cambria Math"/>
          </w:rPr>
          <m:t>p</m:t>
        </m:r>
        <m:r>
          <m:rPr>
            <m:sty m:val="p"/>
          </m:rPr>
          <w:rPr>
            <w:rFonts w:ascii="Cambria Math" w:hAnsi="Cambria Math"/>
          </w:rPr>
          <m:t>&gt;</m:t>
        </m:r>
        <m:r>
          <w:rPr>
            <w:rFonts w:ascii="Cambria Math" w:hAnsi="Cambria Math"/>
          </w:rPr>
          <m:t>0.05</m:t>
        </m:r>
      </m:oMath>
      <w:r>
        <w:t>). However, pre-meal odor preference and value difference were significant predictors of post-meal choices, while the selective satiation index was not (</w:t>
      </w:r>
      <m:oMath>
        <m:r>
          <w:rPr>
            <w:rFonts w:ascii="Cambria Math" w:hAnsi="Cambria Math"/>
          </w:rPr>
          <m:t>p</m:t>
        </m:r>
        <m:r>
          <m:rPr>
            <m:sty m:val="p"/>
          </m:rPr>
          <w:rPr>
            <w:rFonts w:ascii="Cambria Math" w:hAnsi="Cambria Math"/>
          </w:rPr>
          <m:t>&gt;</m:t>
        </m:r>
        <m:r>
          <w:rPr>
            <w:rFonts w:ascii="Cambria Math" w:hAnsi="Cambria Math"/>
          </w:rPr>
          <m:t>0.05</m:t>
        </m:r>
      </m:oMath>
      <w:r>
        <w:t>). Additionally, no interaction between stimulation location and TMS condition was identified (</w:t>
      </w:r>
      <m:oMath>
        <m:r>
          <w:rPr>
            <w:rFonts w:ascii="Cambria Math" w:hAnsi="Cambria Math"/>
          </w:rPr>
          <m:t>p</m:t>
        </m:r>
        <m:r>
          <m:rPr>
            <m:sty m:val="p"/>
          </m:rPr>
          <w:rPr>
            <w:rFonts w:ascii="Cambria Math" w:hAnsi="Cambria Math"/>
          </w:rPr>
          <m:t>&gt;</m:t>
        </m:r>
        <m:r>
          <w:rPr>
            <w:rFonts w:ascii="Cambria Math" w:hAnsi="Cambria Math"/>
          </w:rPr>
          <m:t>0.05</m:t>
        </m:r>
      </m:oMath>
      <w:r>
        <w:t>).</w:t>
      </w:r>
    </w:p>
    <w:p w14:paraId="6B419841" w14:textId="1B864737" w:rsidR="002B6979" w:rsidRDefault="00000000">
      <w:pPr>
        <w:pStyle w:val="BodyText"/>
      </w:pPr>
      <w:r>
        <w:t xml:space="preserve">These findings support our hypothesis that the aOFC plays a critical role in </w:t>
      </w:r>
      <w:ins w:id="221" w:author="Kahnt, Thorsten (NIH/NIDA) [E]" w:date="2025-05-07T08:56:00Z">
        <w:r w:rsidR="00114E89">
          <w:t xml:space="preserve">learning the </w:t>
        </w:r>
      </w:ins>
      <w:r>
        <w:t xml:space="preserve">specific stimulus-outcome </w:t>
      </w:r>
      <w:ins w:id="222" w:author="Kahnt, Thorsten (NIH/NIDA) [E]" w:date="2025-05-07T08:56:00Z">
        <w:r w:rsidR="00114E89">
          <w:t xml:space="preserve">associations </w:t>
        </w:r>
      </w:ins>
      <w:del w:id="223" w:author="Kahnt, Thorsten (NIH/NIDA) [E]" w:date="2025-05-07T08:56:00Z">
        <w:r w:rsidDel="00114E89">
          <w:delText xml:space="preserve">learning </w:delText>
        </w:r>
      </w:del>
      <w:r>
        <w:t xml:space="preserve">on Day 1, even when the task does not </w:t>
      </w:r>
      <w:ins w:id="224" w:author="Kahnt, Thorsten (NIH/NIDA) [E]" w:date="2025-05-07T08:56:00Z">
        <w:r w:rsidR="00114E89">
          <w:t xml:space="preserve">explicitly </w:t>
        </w:r>
      </w:ins>
      <w:r>
        <w:t>require it</w:t>
      </w:r>
      <w:ins w:id="225" w:author="Kahnt, Thorsten (NIH/NIDA) [E]" w:date="2025-05-06T13:30:00Z">
        <w:r w:rsidR="00F268F1">
          <w:t xml:space="preserve"> (i.e., latent learning)</w:t>
        </w:r>
      </w:ins>
      <w:r>
        <w:t>. Notably, this result is independent of the Day 2 TMS, emphasizing the aOFC’s importance in constructing cognitive maps that are later used to guide behavior.</w:t>
      </w:r>
    </w:p>
    <w:p w14:paraId="4E7AE0FC" w14:textId="17E0F6F7" w:rsidR="002B6979" w:rsidRDefault="00000000">
      <w:pPr>
        <w:pStyle w:val="Heading2"/>
      </w:pPr>
      <w:bookmarkStart w:id="226" w:name="subsec:disc"/>
      <w:bookmarkEnd w:id="206"/>
      <w:r>
        <w:t>Posterior</w:t>
      </w:r>
      <w:del w:id="227" w:author="Kahnt, Thorsten (NIH/NIDA) [E]" w:date="2025-05-06T13:31:00Z">
        <w:r w:rsidDel="00F268F1">
          <w:delText>, or</w:delText>
        </w:r>
      </w:del>
      <w:ins w:id="228" w:author="Kahnt, Thorsten (NIH/NIDA) [E]" w:date="2025-05-06T13:31:00Z">
        <w:r w:rsidR="00F268F1">
          <w:t xml:space="preserve"> and</w:t>
        </w:r>
      </w:ins>
      <w:r>
        <w:t xml:space="preserve"> anterior</w:t>
      </w:r>
      <w:del w:id="229" w:author="Kahnt, Thorsten (NIH/NIDA) [E]" w:date="2025-05-06T13:31:00Z">
        <w:r w:rsidDel="00F268F1">
          <w:delText>,</w:delText>
        </w:r>
      </w:del>
      <w:r>
        <w:t xml:space="preserve"> OFC-targeted </w:t>
      </w:r>
      <w:proofErr w:type="spellStart"/>
      <w:r>
        <w:t>cTBS</w:t>
      </w:r>
      <w:proofErr w:type="spellEnd"/>
      <w:r>
        <w:t xml:space="preserve"> disrupted value acquisition</w:t>
      </w:r>
      <w:del w:id="230" w:author="Kahnt, Thorsten (NIH/NIDA) [E]" w:date="2025-05-06T13:31:00Z">
        <w:r w:rsidDel="00F268F1">
          <w:delText>, only when applied</w:delText>
        </w:r>
      </w:del>
      <w:r>
        <w:t xml:space="preserve"> during the first session</w:t>
      </w:r>
    </w:p>
    <w:p w14:paraId="5B1608A0" w14:textId="65C915F3" w:rsidR="002B6979" w:rsidRDefault="00000000">
      <w:pPr>
        <w:pStyle w:val="FirstParagraph"/>
      </w:pPr>
      <w:commentRangeStart w:id="231"/>
      <w:r>
        <w:t xml:space="preserve">The </w:t>
      </w:r>
      <w:commentRangeEnd w:id="231"/>
      <w:r w:rsidR="00523567">
        <w:rPr>
          <w:rStyle w:val="CommentReference"/>
        </w:rPr>
        <w:commentReference w:id="231"/>
      </w:r>
      <w:r>
        <w:t>discrimination task on Day 1 required participants to select the stimulus associated with desirable food odors (vs. clean air) from a pair of stimuli, reflecting a process of value acquisition. Over five runs, participants significantly improved in selecting odor-predictive stimuli (</w:t>
      </w:r>
      <m:oMath>
        <m:r>
          <w:rPr>
            <w:rFonts w:ascii="Cambria Math" w:hAnsi="Cambria Math"/>
          </w:rPr>
          <m:t>p</m:t>
        </m:r>
        <m:r>
          <m:rPr>
            <m:sty m:val="p"/>
          </m:rPr>
          <w:rPr>
            <w:rFonts w:ascii="Cambria Math" w:hAnsi="Cambria Math"/>
          </w:rPr>
          <m:t>&lt;</m:t>
        </m:r>
        <m:r>
          <w:rPr>
            <w:rFonts w:ascii="Cambria Math" w:hAnsi="Cambria Math"/>
          </w:rPr>
          <m:t>2.2e</m:t>
        </m:r>
        <m:r>
          <m:rPr>
            <m:sty m:val="p"/>
          </m:rPr>
          <w:rPr>
            <w:rFonts w:ascii="Cambria Math" w:hAnsi="Cambria Math"/>
          </w:rPr>
          <m:t>-</m:t>
        </m:r>
        <m:r>
          <w:rPr>
            <w:rFonts w:ascii="Cambria Math" w:hAnsi="Cambria Math"/>
          </w:rPr>
          <m:t>16</m:t>
        </m:r>
      </m:oMath>
      <w:r>
        <w:t xml:space="preserve">). This improvement was influenced by </w:t>
      </w:r>
      <w:del w:id="232" w:author="Kahnt, Thorsten (NIH/NIDA) [E]" w:date="2025-05-06T13:33:00Z">
        <w:r w:rsidDel="00F268F1">
          <w:delText xml:space="preserve">both </w:delText>
        </w:r>
      </w:del>
      <w:r>
        <w:t xml:space="preserve">the TMS condition applied before the task (cTBS vs. sham; </w:t>
      </w:r>
      <m:oMath>
        <m:r>
          <w:rPr>
            <w:rFonts w:ascii="Cambria Math" w:hAnsi="Cambria Math"/>
          </w:rPr>
          <m:t>p</m:t>
        </m:r>
        <m:r>
          <m:rPr>
            <m:sty m:val="p"/>
          </m:rPr>
          <w:rPr>
            <w:rFonts w:ascii="Cambria Math" w:hAnsi="Cambria Math"/>
          </w:rPr>
          <m:t>=</m:t>
        </m:r>
        <m:r>
          <w:rPr>
            <w:rFonts w:ascii="Cambria Math" w:hAnsi="Cambria Math"/>
          </w:rPr>
          <m:t>1.27e</m:t>
        </m:r>
        <m:r>
          <m:rPr>
            <m:sty m:val="p"/>
          </m:rPr>
          <w:rPr>
            <w:rFonts w:ascii="Cambria Math" w:hAnsi="Cambria Math"/>
          </w:rPr>
          <m:t>-</m:t>
        </m:r>
        <m:r>
          <w:rPr>
            <w:rFonts w:ascii="Cambria Math" w:hAnsi="Cambria Math"/>
          </w:rPr>
          <m:t>07</m:t>
        </m:r>
      </m:oMath>
      <w:r>
        <w:t>)</w:t>
      </w:r>
      <w:ins w:id="233" w:author="Kahnt, Thorsten (NIH/NIDA) [E]" w:date="2025-05-06T13:33:00Z">
        <w:r w:rsidR="00F268F1">
          <w:t xml:space="preserve">, </w:t>
        </w:r>
      </w:ins>
      <w:del w:id="234" w:author="Kahnt, Thorsten (NIH/NIDA) [E]" w:date="2025-05-06T13:33:00Z">
        <w:r w:rsidDel="00F268F1">
          <w:delText xml:space="preserve"> and the </w:delText>
        </w:r>
      </w:del>
      <w:r>
        <w:t>session number (1</w:t>
      </w:r>
      <w:r>
        <w:rPr>
          <w:vertAlign w:val="superscript"/>
        </w:rPr>
        <w:t>st</w:t>
      </w:r>
      <w:r>
        <w:t>, 2</w:t>
      </w:r>
      <w:r>
        <w:rPr>
          <w:vertAlign w:val="superscript"/>
        </w:rPr>
        <w:t>nd</w:t>
      </w:r>
      <w:r>
        <w:t>, 3</w:t>
      </w:r>
      <w:r>
        <w:rPr>
          <w:vertAlign w:val="superscript"/>
        </w:rPr>
        <w:t>rd</w:t>
      </w:r>
      <w:r>
        <w:t xml:space="preserve"> session; </w:t>
      </w:r>
      <m:oMath>
        <m:r>
          <w:rPr>
            <w:rFonts w:ascii="Cambria Math" w:hAnsi="Cambria Math"/>
          </w:rPr>
          <m:t>p</m:t>
        </m:r>
        <m:r>
          <m:rPr>
            <m:sty m:val="p"/>
          </m:rPr>
          <w:rPr>
            <w:rFonts w:ascii="Cambria Math" w:hAnsi="Cambria Math"/>
          </w:rPr>
          <m:t>=</m:t>
        </m:r>
        <m:r>
          <w:rPr>
            <w:rFonts w:ascii="Cambria Math" w:hAnsi="Cambria Math"/>
          </w:rPr>
          <m:t>1.71e</m:t>
        </m:r>
        <m:r>
          <m:rPr>
            <m:sty m:val="p"/>
          </m:rPr>
          <w:rPr>
            <w:rFonts w:ascii="Cambria Math" w:hAnsi="Cambria Math"/>
          </w:rPr>
          <m:t>-</m:t>
        </m:r>
        <m:r>
          <w:rPr>
            <w:rFonts w:ascii="Cambria Math" w:hAnsi="Cambria Math"/>
          </w:rPr>
          <m:t>11</m:t>
        </m:r>
      </m:oMath>
      <w:r>
        <w:t>), and their interaction (</w:t>
      </w:r>
      <m:oMath>
        <m:r>
          <w:rPr>
            <w:rFonts w:ascii="Cambria Math" w:hAnsi="Cambria Math"/>
          </w:rPr>
          <m:t>p</m:t>
        </m:r>
        <m:r>
          <m:rPr>
            <m:sty m:val="p"/>
          </m:rPr>
          <w:rPr>
            <w:rFonts w:ascii="Cambria Math" w:hAnsi="Cambria Math"/>
          </w:rPr>
          <m:t>=</m:t>
        </m:r>
        <m:r>
          <w:rPr>
            <w:rFonts w:ascii="Cambria Math" w:hAnsi="Cambria Math"/>
          </w:rPr>
          <m:t>1.93e</m:t>
        </m:r>
        <m:r>
          <m:rPr>
            <m:sty m:val="p"/>
          </m:rPr>
          <w:rPr>
            <w:rFonts w:ascii="Cambria Math" w:hAnsi="Cambria Math"/>
          </w:rPr>
          <m:t>-</m:t>
        </m:r>
        <m:r>
          <w:rPr>
            <w:rFonts w:ascii="Cambria Math" w:hAnsi="Cambria Math"/>
          </w:rPr>
          <m:t>5</m:t>
        </m:r>
      </m:oMath>
      <w:r>
        <w:t xml:space="preserve">), according to logistic mixed-effects models with participants as a random factor (Line plot and error bar, </w:t>
      </w:r>
      <w:hyperlink w:anchor="fig_disc">
        <w:r>
          <w:rPr>
            <w:rStyle w:val="Hyperlink"/>
          </w:rPr>
          <w:t>5</w:t>
        </w:r>
      </w:hyperlink>
      <w:r>
        <w:t>A). Response times decreased significantly across runs (</w:t>
      </w:r>
      <m:oMath>
        <m:r>
          <w:rPr>
            <w:rFonts w:ascii="Cambria Math" w:hAnsi="Cambria Math"/>
          </w:rPr>
          <m:t>p</m:t>
        </m:r>
        <m:r>
          <m:rPr>
            <m:sty m:val="p"/>
          </m:rPr>
          <w:rPr>
            <w:rFonts w:ascii="Cambria Math" w:hAnsi="Cambria Math"/>
          </w:rPr>
          <m:t>&lt;</m:t>
        </m:r>
        <m:r>
          <w:rPr>
            <w:rFonts w:ascii="Cambria Math" w:hAnsi="Cambria Math"/>
          </w:rPr>
          <m:t>2.2e</m:t>
        </m:r>
        <m:r>
          <m:rPr>
            <m:sty m:val="p"/>
          </m:rPr>
          <w:rPr>
            <w:rFonts w:ascii="Cambria Math" w:hAnsi="Cambria Math"/>
          </w:rPr>
          <m:t>-</m:t>
        </m:r>
        <m:r>
          <w:rPr>
            <w:rFonts w:ascii="Cambria Math" w:hAnsi="Cambria Math"/>
          </w:rPr>
          <m:t>16</m:t>
        </m:r>
      </m:oMath>
      <w:r>
        <w:t xml:space="preserve">), </w:t>
      </w:r>
      <w:del w:id="235" w:author="Kahnt, Thorsten (NIH/NIDA) [E]" w:date="2025-05-06T13:33:00Z">
        <w:r w:rsidDel="00F268F1">
          <w:delText xml:space="preserve">where </w:delText>
        </w:r>
      </w:del>
      <w:ins w:id="236" w:author="Kahnt, Thorsten (NIH/NIDA) [E]" w:date="2025-05-06T13:33:00Z">
        <w:r w:rsidR="00F268F1">
          <w:t xml:space="preserve">and </w:t>
        </w:r>
      </w:ins>
      <w:r>
        <w:t>this decrease was affected by session number (</w:t>
      </w:r>
      <m:oMath>
        <m:r>
          <w:rPr>
            <w:rFonts w:ascii="Cambria Math" w:hAnsi="Cambria Math"/>
          </w:rPr>
          <m:t>p</m:t>
        </m:r>
        <m:r>
          <m:rPr>
            <m:sty m:val="p"/>
          </m:rPr>
          <w:rPr>
            <w:rFonts w:ascii="Cambria Math" w:hAnsi="Cambria Math"/>
          </w:rPr>
          <m:t>&lt;</m:t>
        </m:r>
        <m:r>
          <w:rPr>
            <w:rFonts w:ascii="Cambria Math" w:hAnsi="Cambria Math"/>
          </w:rPr>
          <m:t>2.2e</m:t>
        </m:r>
        <m:r>
          <m:rPr>
            <m:sty m:val="p"/>
          </m:rPr>
          <w:rPr>
            <w:rFonts w:ascii="Cambria Math" w:hAnsi="Cambria Math"/>
          </w:rPr>
          <m:t>-</m:t>
        </m:r>
        <m:r>
          <w:rPr>
            <w:rFonts w:ascii="Cambria Math" w:hAnsi="Cambria Math"/>
          </w:rPr>
          <m:t>16</m:t>
        </m:r>
      </m:oMath>
      <w:r>
        <w:t xml:space="preserve">, </w:t>
      </w:r>
      <w:hyperlink w:anchor="EDFig_disc">
        <w:r>
          <w:rPr>
            <w:rStyle w:val="Hyperlink"/>
          </w:rPr>
          <w:t>11</w:t>
        </w:r>
      </w:hyperlink>
      <w:r>
        <w:t>A) but was not by TMS condition (</w:t>
      </w:r>
      <m:oMath>
        <m:r>
          <w:rPr>
            <w:rFonts w:ascii="Cambria Math" w:hAnsi="Cambria Math"/>
          </w:rPr>
          <m:t>p</m:t>
        </m:r>
        <m:r>
          <m:rPr>
            <m:sty m:val="p"/>
          </m:rPr>
          <w:rPr>
            <w:rFonts w:ascii="Cambria Math" w:hAnsi="Cambria Math"/>
          </w:rPr>
          <m:t>=</m:t>
        </m:r>
        <m:r>
          <w:rPr>
            <w:rFonts w:ascii="Cambria Math" w:hAnsi="Cambria Math"/>
          </w:rPr>
          <m:t>0.541</m:t>
        </m:r>
      </m:oMath>
      <w:r>
        <w:t>), according to linear mixed-effects models with participants as a random factor.</w:t>
      </w:r>
    </w:p>
    <w:p w14:paraId="7755BD3C" w14:textId="751ECCF7" w:rsidR="002B6979" w:rsidRDefault="00000000">
      <w:pPr>
        <w:pStyle w:val="BodyText"/>
      </w:pPr>
      <w:r>
        <w:t xml:space="preserve">To further examine the </w:t>
      </w:r>
      <w:del w:id="237" w:author="Kahnt, Thorsten (NIH/NIDA) [E]" w:date="2025-05-06T13:34:00Z">
        <w:r w:rsidDel="00F268F1">
          <w:delText xml:space="preserve">contributions </w:delText>
        </w:r>
      </w:del>
      <w:ins w:id="238" w:author="Kahnt, Thorsten (NIH/NIDA) [E]" w:date="2025-05-06T13:34:00Z">
        <w:r w:rsidR="00F268F1">
          <w:t xml:space="preserve">effects </w:t>
        </w:r>
      </w:ins>
      <w:r>
        <w:t xml:space="preserve">of TMS condition and session number </w:t>
      </w:r>
      <w:del w:id="239" w:author="Kahnt, Thorsten (NIH/NIDA) [E]" w:date="2025-05-06T13:34:00Z">
        <w:r w:rsidDel="00F268F1">
          <w:delText xml:space="preserve">to </w:delText>
        </w:r>
      </w:del>
      <w:ins w:id="240" w:author="Kahnt, Thorsten (NIH/NIDA) [E]" w:date="2025-05-06T13:34:00Z">
        <w:r w:rsidR="00F268F1">
          <w:t xml:space="preserve">on </w:t>
        </w:r>
      </w:ins>
      <w:r>
        <w:t>discrimination behavior, we grouped participants by the order in which they received cTBS or sham on Day 1 (</w:t>
      </w:r>
      <w:hyperlink w:anchor="fig_disc">
        <w:r>
          <w:rPr>
            <w:rStyle w:val="Hyperlink"/>
          </w:rPr>
          <w:t>5</w:t>
        </w:r>
      </w:hyperlink>
      <w:r>
        <w:t>B). This analysis revealed that the impairment in discrimination due to cTBS was only observed when cTBS was applied during the first session (</w:t>
      </w:r>
      <m:oMath>
        <m:r>
          <w:rPr>
            <w:rFonts w:ascii="Cambria Math" w:hAnsi="Cambria Math"/>
          </w:rPr>
          <m:t>p</m:t>
        </m:r>
        <m:r>
          <m:rPr>
            <m:sty m:val="p"/>
          </m:rPr>
          <w:rPr>
            <w:rFonts w:ascii="Cambria Math" w:hAnsi="Cambria Math"/>
          </w:rPr>
          <m:t>&lt;</m:t>
        </m:r>
        <m:r>
          <w:rPr>
            <w:rFonts w:ascii="Cambria Math" w:hAnsi="Cambria Math"/>
          </w:rPr>
          <m:t>2.2e</m:t>
        </m:r>
        <m:r>
          <m:rPr>
            <m:sty m:val="p"/>
          </m:rPr>
          <w:rPr>
            <w:rFonts w:ascii="Cambria Math" w:hAnsi="Cambria Math"/>
          </w:rPr>
          <m:t>-</m:t>
        </m:r>
        <m:r>
          <w:rPr>
            <w:rFonts w:ascii="Cambria Math" w:hAnsi="Cambria Math"/>
          </w:rPr>
          <m:t>16</m:t>
        </m:r>
      </m:oMath>
      <w:r>
        <w:t xml:space="preserve">). We additionally investigated whether the effect of cTBS varied depending on whether </w:t>
      </w:r>
      <w:del w:id="241" w:author="Kahnt, Thorsten (NIH/NIDA) [E]" w:date="2025-05-06T13:35:00Z">
        <w:r w:rsidDel="00F268F1">
          <w:delText xml:space="preserve">stimulation </w:delText>
        </w:r>
      </w:del>
      <w:proofErr w:type="spellStart"/>
      <w:ins w:id="242" w:author="Kahnt, Thorsten (NIH/NIDA) [E]" w:date="2025-05-06T13:35:00Z">
        <w:r w:rsidR="00F268F1">
          <w:t>cTBS</w:t>
        </w:r>
        <w:proofErr w:type="spellEnd"/>
        <w:r w:rsidR="00F268F1">
          <w:t xml:space="preserve"> </w:t>
        </w:r>
      </w:ins>
      <w:r>
        <w:lastRenderedPageBreak/>
        <w:t xml:space="preserve">targeted the anterior or posterior OFC but found no evidence </w:t>
      </w:r>
      <w:del w:id="243" w:author="Kahnt, Thorsten (NIH/NIDA) [E]" w:date="2025-05-06T13:36:00Z">
        <w:r w:rsidDel="00F268F1">
          <w:delText xml:space="preserve">suggesting </w:delText>
        </w:r>
      </w:del>
      <w:ins w:id="244" w:author="Kahnt, Thorsten (NIH/NIDA) [E]" w:date="2025-05-06T13:36:00Z">
        <w:r w:rsidR="00F268F1">
          <w:t xml:space="preserve">for </w:t>
        </w:r>
      </w:ins>
      <w:r>
        <w:t xml:space="preserve">a differential effect (all </w:t>
      </w:r>
      <m:oMath>
        <m:r>
          <w:rPr>
            <w:rFonts w:ascii="Cambria Math" w:hAnsi="Cambria Math"/>
          </w:rPr>
          <m:t>p</m:t>
        </m:r>
        <m:r>
          <m:rPr>
            <m:sty m:val="p"/>
          </m:rPr>
          <w:rPr>
            <w:rFonts w:ascii="Cambria Math" w:hAnsi="Cambria Math"/>
          </w:rPr>
          <m:t>&gt;</m:t>
        </m:r>
        <m:r>
          <w:rPr>
            <w:rFonts w:ascii="Cambria Math" w:hAnsi="Cambria Math"/>
          </w:rPr>
          <m:t>0.05</m:t>
        </m:r>
      </m:oMath>
      <w:r>
        <w:t>).</w:t>
      </w:r>
    </w:p>
    <w:p w14:paraId="2F49A235" w14:textId="77777777" w:rsidR="002B6979" w:rsidRDefault="00000000">
      <w:pPr>
        <w:pStyle w:val="BodyText"/>
      </w:pPr>
      <w:r>
        <w:t xml:space="preserve">To quantify and compare the learning process, we fitted a Rescorla-Wagner model to the discrimination behavior using a hierarchical Bayesian approach (Myung, Karabatsos, and Iverson 2005) (see </w:t>
      </w:r>
      <w:r>
        <w:rPr>
          <w:b/>
          <w:bCs/>
        </w:rPr>
        <w:t>Supplementary Note</w:t>
      </w:r>
      <w:r>
        <w:t xml:space="preserve"> for details). We compared three models: one with condition-specific learning rates, one with session-specific learning rates, and one with fixed learning rates across sessions/conditions. Model comparison showed that the session-specific learning rate model provided the best fit (deviance information criterion (Spiegelhalter et al. 2002); DIC; session-specific learning rates = 13161.95, condition-specific learning rates = 13544.84, fixed learning rates = 14045.46). The winning model well captured the data, as illustrated by the shaded fit overlaid on the experimental data (</w:t>
      </w:r>
      <w:hyperlink w:anchor="fig_disc">
        <w:r>
          <w:rPr>
            <w:rStyle w:val="Hyperlink"/>
          </w:rPr>
          <w:t>5</w:t>
        </w:r>
      </w:hyperlink>
      <w:r>
        <w:t>A). We examined the estimated learning rates from the winning model and compared them across TMS conditions for each participant group. Wilcoxon signed-rank tests revealed that learning rates were significantly lower after cTBS compared to sham, but only for participants who received cTBS during their first session (</w:t>
      </w:r>
      <m:oMath>
        <m:r>
          <w:rPr>
            <w:rFonts w:ascii="Cambria Math" w:hAnsi="Cambria Math"/>
          </w:rPr>
          <m:t>p</m:t>
        </m:r>
        <m:r>
          <m:rPr>
            <m:sty m:val="p"/>
          </m:rPr>
          <w:rPr>
            <w:rFonts w:ascii="Cambria Math" w:hAnsi="Cambria Math"/>
          </w:rPr>
          <m:t>=</m:t>
        </m:r>
        <m:r>
          <w:rPr>
            <w:rFonts w:ascii="Cambria Math" w:hAnsi="Cambria Math"/>
          </w:rPr>
          <m:t>0.0027</m:t>
        </m:r>
      </m:oMath>
      <w:r>
        <w:t xml:space="preserve">; </w:t>
      </w:r>
      <w:hyperlink w:anchor="EDFig_disc">
        <w:r>
          <w:rPr>
            <w:rStyle w:val="Hyperlink"/>
          </w:rPr>
          <w:t>11</w:t>
        </w:r>
      </w:hyperlink>
      <w:r>
        <w:t>B). We explored if the low learning rates in this group were correlated with perceived TMS discomfort and intensity reported by the participants (</w:t>
      </w:r>
      <w:hyperlink w:anchor="EDFig_disc">
        <w:r>
          <w:rPr>
            <w:rStyle w:val="Hyperlink"/>
          </w:rPr>
          <w:t>11</w:t>
        </w:r>
      </w:hyperlink>
      <w:r>
        <w:t>C) but found no significant correlation (</w:t>
      </w:r>
      <m:oMath>
        <m:r>
          <w:rPr>
            <w:rFonts w:ascii="Cambria Math" w:hAnsi="Cambria Math"/>
          </w:rPr>
          <m:t>r</m:t>
        </m:r>
        <m:r>
          <m:rPr>
            <m:sty m:val="p"/>
          </m:rPr>
          <w:rPr>
            <w:rFonts w:ascii="Cambria Math" w:hAnsi="Cambria Math"/>
          </w:rPr>
          <m:t>=-</m:t>
        </m:r>
        <m:r>
          <w:rPr>
            <w:rFonts w:ascii="Cambria Math" w:hAnsi="Cambria Math"/>
          </w:rPr>
          <m:t>0.12</m:t>
        </m:r>
      </m:oMath>
      <w:r>
        <w:t xml:space="preserve">, </w:t>
      </w:r>
      <m:oMath>
        <m:r>
          <w:rPr>
            <w:rFonts w:ascii="Cambria Math" w:hAnsi="Cambria Math"/>
          </w:rPr>
          <m:t>p</m:t>
        </m:r>
        <m:r>
          <m:rPr>
            <m:sty m:val="p"/>
          </m:rPr>
          <w:rPr>
            <w:rFonts w:ascii="Cambria Math" w:hAnsi="Cambria Math"/>
          </w:rPr>
          <m:t>=</m:t>
        </m:r>
        <m:r>
          <w:rPr>
            <w:rFonts w:ascii="Cambria Math" w:hAnsi="Cambria Math"/>
          </w:rPr>
          <m:t>0.65</m:t>
        </m:r>
      </m:oMath>
      <w:r>
        <w:t>).</w:t>
      </w:r>
    </w:p>
    <w:p w14:paraId="36E08506" w14:textId="5F0204A1" w:rsidR="002B6979" w:rsidRDefault="00000000">
      <w:pPr>
        <w:pStyle w:val="BodyText"/>
      </w:pPr>
      <w:r>
        <w:t xml:space="preserve">Overall, cTBS targeting both posterior and anterior OFC impaired value acquisition in the discrimination task, but only when applied during the first session. This </w:t>
      </w:r>
      <w:del w:id="245" w:author="Kahnt, Thorsten (NIH/NIDA) [E]" w:date="2025-05-06T13:37:00Z">
        <w:r w:rsidDel="002F59B7">
          <w:delText xml:space="preserve">likely </w:delText>
        </w:r>
      </w:del>
      <w:ins w:id="246" w:author="Kahnt, Thorsten (NIH/NIDA) [E]" w:date="2025-05-06T13:37:00Z">
        <w:r w:rsidR="002F59B7">
          <w:t xml:space="preserve">may </w:t>
        </w:r>
      </w:ins>
      <w:r>
        <w:t>reflect</w:t>
      </w:r>
      <w:del w:id="247" w:author="Kahnt, Thorsten (NIH/NIDA) [E]" w:date="2025-05-06T13:37:00Z">
        <w:r w:rsidDel="002F59B7">
          <w:delText>s</w:delText>
        </w:r>
      </w:del>
      <w:r>
        <w:t xml:space="preserve"> </w:t>
      </w:r>
      <w:ins w:id="248" w:author="Kahnt, Thorsten (NIH/NIDA) [E]" w:date="2025-05-06T13:38:00Z">
        <w:r w:rsidR="002F59B7">
          <w:t xml:space="preserve">a general effect of </w:t>
        </w:r>
        <w:proofErr w:type="spellStart"/>
        <w:r w:rsidR="002F59B7">
          <w:t>cTBS</w:t>
        </w:r>
        <w:proofErr w:type="spellEnd"/>
        <w:r w:rsidR="002F59B7">
          <w:t xml:space="preserve"> on </w:t>
        </w:r>
      </w:ins>
      <w:r>
        <w:t xml:space="preserve">participants’ </w:t>
      </w:r>
      <w:del w:id="249" w:author="Kahnt, Thorsten (NIH/NIDA) [E]" w:date="2025-05-06T13:38:00Z">
        <w:r w:rsidDel="002F59B7">
          <w:delText>initial difficulty</w:delText>
        </w:r>
      </w:del>
      <w:ins w:id="250" w:author="Kahnt, Thorsten (NIH/NIDA) [E]" w:date="2025-05-06T13:38:00Z">
        <w:r w:rsidR="002F59B7">
          <w:t xml:space="preserve">ability to </w:t>
        </w:r>
      </w:ins>
      <w:del w:id="251" w:author="Kahnt, Thorsten (NIH/NIDA) [E]" w:date="2025-05-06T13:38:00Z">
        <w:r w:rsidDel="002F59B7">
          <w:delText xml:space="preserve"> in </w:delText>
        </w:r>
      </w:del>
      <w:r>
        <w:t>perform</w:t>
      </w:r>
      <w:del w:id="252" w:author="Kahnt, Thorsten (NIH/NIDA) [E]" w:date="2025-05-06T13:38:00Z">
        <w:r w:rsidDel="002F59B7">
          <w:delText>ing</w:delText>
        </w:r>
      </w:del>
      <w:r>
        <w:t xml:space="preserve"> the </w:t>
      </w:r>
      <w:ins w:id="253" w:author="Kahnt, Thorsten (NIH/NIDA) [E]" w:date="2025-05-06T13:38:00Z">
        <w:r w:rsidR="002F59B7">
          <w:t>discrimination</w:t>
        </w:r>
      </w:ins>
      <w:del w:id="254" w:author="Kahnt, Thorsten (NIH/NIDA) [E]" w:date="2025-05-06T13:38:00Z">
        <w:r w:rsidDel="002F59B7">
          <w:delText>task due to cTBS</w:delText>
        </w:r>
      </w:del>
      <w:r>
        <w:t>. As noted in the earlier sections of the results, we included the estimated difference in learned values as regressors when assessing the effects of cTBS (Day 1 or Day 2) on Day 2 choices when estimating cTBS effects on SA choices.</w:t>
      </w:r>
    </w:p>
    <w:p w14:paraId="5E5C12BE" w14:textId="77777777" w:rsidR="002B6979" w:rsidRDefault="00000000">
      <w:pPr>
        <w:pStyle w:val="CaptionedFigure"/>
      </w:pPr>
      <w:bookmarkStart w:id="255" w:name="fig_disc"/>
      <w:r>
        <w:rPr>
          <w:noProof/>
        </w:rPr>
        <w:lastRenderedPageBreak/>
        <w:drawing>
          <wp:inline distT="0" distB="0" distL="0" distR="0" wp14:anchorId="0D0CE787" wp14:editId="431AE0C9">
            <wp:extent cx="3162300" cy="48387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_disc.pdf"/>
                    <pic:cNvPicPr>
                      <a:picLocks noChangeAspect="1" noChangeArrowheads="1"/>
                    </pic:cNvPicPr>
                  </pic:nvPicPr>
                  <pic:blipFill>
                    <a:blip r:embed="rId13"/>
                    <a:stretch>
                      <a:fillRect/>
                    </a:stretch>
                  </pic:blipFill>
                  <pic:spPr bwMode="auto">
                    <a:xfrm>
                      <a:off x="0" y="0"/>
                      <a:ext cx="3162300" cy="4838700"/>
                    </a:xfrm>
                    <a:prstGeom prst="rect">
                      <a:avLst/>
                    </a:prstGeom>
                    <a:noFill/>
                    <a:ln w="9525">
                      <a:noFill/>
                      <a:headEnd/>
                      <a:tailEnd/>
                    </a:ln>
                  </pic:spPr>
                </pic:pic>
              </a:graphicData>
            </a:graphic>
          </wp:inline>
        </w:drawing>
      </w:r>
    </w:p>
    <w:p w14:paraId="0D47DB84" w14:textId="77777777" w:rsidR="002B6979" w:rsidRDefault="00000000">
      <w:pPr>
        <w:pStyle w:val="ImageCaption"/>
      </w:pPr>
      <w:r>
        <w:rPr>
          <w:b/>
          <w:bCs/>
        </w:rPr>
        <w:t>Posterior or anterior OFC-targeted cTBS disrupted value acquisition, when applied during the first session.</w:t>
      </w:r>
      <w:r>
        <w:t xml:space="preserve"> </w:t>
      </w:r>
      <w:r>
        <w:rPr>
          <w:b/>
          <w:bCs/>
        </w:rPr>
        <w:t>A. Discrimination accuracy across runs</w:t>
      </w:r>
      <w:r>
        <w:t>. This is plotted by day 1 TMS conditions (cTBS, sham), and session numbers (1</w:t>
      </w:r>
      <w:r>
        <w:rPr>
          <w:vertAlign w:val="superscript"/>
        </w:rPr>
        <w:t>st</w:t>
      </w:r>
      <w:r>
        <w:t>, 2</w:t>
      </w:r>
      <w:r>
        <w:rPr>
          <w:vertAlign w:val="superscript"/>
        </w:rPr>
        <w:t>nd</w:t>
      </w:r>
      <w:r>
        <w:t>, 3</w:t>
      </w:r>
      <w:r>
        <w:rPr>
          <w:vertAlign w:val="superscript"/>
        </w:rPr>
        <w:t>rd</w:t>
      </w:r>
      <w:r>
        <w:t xml:space="preserve">), separated by different OFC targeted locations (aOFC, pOFC). Line plots and error bars display the experimental data while the shade displays the 95% confidence interval of simulated accuracy using the posterior estimates of learning rates. </w:t>
      </w:r>
      <w:r>
        <w:rPr>
          <w:b/>
          <w:bCs/>
        </w:rPr>
        <w:t>B.</w:t>
      </w:r>
      <w:r>
        <w:t xml:space="preserve"> Discrimination accuracy across runs, separated by session numbers and the session order of Day 1 TMS.</w:t>
      </w:r>
    </w:p>
    <w:p w14:paraId="18BD1E4A" w14:textId="77777777" w:rsidR="002B6979" w:rsidRDefault="00000000">
      <w:pPr>
        <w:pStyle w:val="Heading1"/>
      </w:pPr>
      <w:bookmarkStart w:id="256" w:name="sec:discuss"/>
      <w:bookmarkEnd w:id="158"/>
      <w:bookmarkEnd w:id="226"/>
      <w:bookmarkEnd w:id="255"/>
      <w:r>
        <w:t>Discussion</w:t>
      </w:r>
    </w:p>
    <w:p w14:paraId="2A3FAD5D" w14:textId="10315555" w:rsidR="002B6979" w:rsidRDefault="00000000">
      <w:pPr>
        <w:pStyle w:val="FirstParagraph"/>
      </w:pPr>
      <w:r>
        <w:t xml:space="preserve">In this study, we used a three-session times two-day design with network-targeted TMS to selectively modulate activity in anterior and posterior subregions of the human lateral OFC. Using an outcome devaluation task requiring adaptive decision-making based on learned stimulus-outcome identity associations, we found that TMS targeting the pOFC (but not the aOFC) prior to the meal disrupted adaptive behavior, as evidenced by </w:t>
      </w:r>
      <w:ins w:id="257" w:author="Kahnt, Thorsten (NIH/NIDA) [E]" w:date="2025-05-08T15:35:00Z">
        <w:r w:rsidR="00711149">
          <w:t>continued</w:t>
        </w:r>
      </w:ins>
      <w:del w:id="258" w:author="Kahnt, Thorsten (NIH/NIDA) [E]" w:date="2025-05-06T13:53:00Z">
        <w:r w:rsidDel="00AF030D">
          <w:delText xml:space="preserve">increased </w:delText>
        </w:r>
      </w:del>
      <w:ins w:id="259" w:author="Kahnt, Thorsten (NIH/NIDA) [E]" w:date="2025-05-06T13:53:00Z">
        <w:r w:rsidR="00AF030D">
          <w:t xml:space="preserve"> </w:t>
        </w:r>
      </w:ins>
      <w:r>
        <w:t xml:space="preserve">choices of stimuli predicting </w:t>
      </w:r>
      <w:del w:id="260" w:author="Kahnt, Thorsten (NIH/NIDA) [E]" w:date="2025-05-08T15:35:00Z">
        <w:r w:rsidDel="00711149">
          <w:delText>non-</w:delText>
        </w:r>
      </w:del>
      <w:r>
        <w:t xml:space="preserve">sated rewards in the probe test. Conversely, disrupting the aOFC (but not the pOFC) before learning stimulus-outcome associations </w:t>
      </w:r>
      <w:ins w:id="261" w:author="Kahnt, Thorsten (NIH/NIDA) [E]" w:date="2025-05-06T13:54:00Z">
        <w:r w:rsidR="00AF030D">
          <w:t xml:space="preserve">on </w:t>
        </w:r>
        <w:r w:rsidR="00AF030D">
          <w:lastRenderedPageBreak/>
          <w:t xml:space="preserve">Day 1 also </w:t>
        </w:r>
      </w:ins>
      <w:r>
        <w:t>impaired behavior in the probe test on the following day. These findings demonstrate that the aOFC facilitates adaptive decision-making by supporting the acquisition of stimulus-outcome associations, while the pOFC supports their use.</w:t>
      </w:r>
    </w:p>
    <w:p w14:paraId="67EA9044" w14:textId="51EB08F4" w:rsidR="002B6979" w:rsidRDefault="00000000">
      <w:pPr>
        <w:pStyle w:val="BodyText"/>
      </w:pPr>
      <w:r>
        <w:t xml:space="preserve">Our findings suggest that the anterior OFC plays a key role in enabling individuals to </w:t>
      </w:r>
      <w:del w:id="262" w:author="Kahnt, Thorsten (NIH/NIDA) [E]" w:date="2025-05-06T13:54:00Z">
        <w:r w:rsidDel="00AF030D">
          <w:delText xml:space="preserve">explore </w:delText>
        </w:r>
      </w:del>
      <w:ins w:id="263" w:author="Kahnt, Thorsten (NIH/NIDA) [E]" w:date="2025-05-06T13:54:00Z">
        <w:r w:rsidR="00AF030D">
          <w:t xml:space="preserve">learn </w:t>
        </w:r>
      </w:ins>
      <w:r>
        <w:t xml:space="preserve">specific stimulus-outcome structures (e.g., associating visual stimuli with specific odors) even when the current task </w:t>
      </w:r>
      <w:del w:id="264" w:author="Kahnt, Thorsten (NIH/NIDA) [E]" w:date="2025-05-06T13:55:00Z">
        <w:r w:rsidDel="00AF030D">
          <w:delText xml:space="preserve">did </w:delText>
        </w:r>
      </w:del>
      <w:ins w:id="265" w:author="Kahnt, Thorsten (NIH/NIDA) [E]" w:date="2025-05-06T13:55:00Z">
        <w:r w:rsidR="00AF030D">
          <w:t xml:space="preserve">does </w:t>
        </w:r>
      </w:ins>
      <w:r>
        <w:t xml:space="preserve">not explicitly require it. This aligns with prior work indicating that the OFC represents the current </w:t>
      </w:r>
      <w:ins w:id="266" w:author="Kahnt, Thorsten (NIH/NIDA) [E]" w:date="2025-05-06T13:55:00Z">
        <w:r w:rsidR="00AF030D">
          <w:t xml:space="preserve">task </w:t>
        </w:r>
      </w:ins>
      <w:r>
        <w:t xml:space="preserve">state </w:t>
      </w:r>
      <w:del w:id="267" w:author="Kahnt, Thorsten (NIH/NIDA) [E]" w:date="2025-05-06T13:55:00Z">
        <w:r w:rsidDel="00AF030D">
          <w:delText xml:space="preserve">in a state space </w:delText>
        </w:r>
      </w:del>
      <w:r>
        <w:t xml:space="preserve">(Wilson et al. 2014; Vaidya and Badre 2022). However, </w:t>
      </w:r>
      <w:del w:id="268" w:author="Kahnt, Thorsten (NIH/NIDA) [E]" w:date="2025-05-06T13:56:00Z">
        <w:r w:rsidDel="00AF030D">
          <w:delText xml:space="preserve">our study has some nuanced conceptual difference as the </w:delText>
        </w:r>
      </w:del>
      <w:r>
        <w:t xml:space="preserve">stimulus-outcome associations </w:t>
      </w:r>
      <w:ins w:id="269" w:author="Kahnt, Thorsten (NIH/NIDA) [E]" w:date="2025-05-06T13:56:00Z">
        <w:r w:rsidR="00AF030D">
          <w:t xml:space="preserve">in our study </w:t>
        </w:r>
      </w:ins>
      <w:r>
        <w:t xml:space="preserve">were directly observable, contrasting with </w:t>
      </w:r>
      <w:ins w:id="270" w:author="Kahnt, Thorsten (NIH/NIDA) [E]" w:date="2025-05-06T13:56:00Z">
        <w:r w:rsidR="00AF030D">
          <w:t xml:space="preserve">only </w:t>
        </w:r>
      </w:ins>
      <w:r>
        <w:t xml:space="preserve">partially observable problems where states </w:t>
      </w:r>
      <w:del w:id="271" w:author="Kahnt, Thorsten (NIH/NIDA) [E]" w:date="2025-05-06T13:59:00Z">
        <w:r w:rsidDel="00FC72F6">
          <w:delText xml:space="preserve">cannot be directly observed </w:delText>
        </w:r>
      </w:del>
      <w:del w:id="272" w:author="Kahnt, Thorsten (NIH/NIDA) [E]" w:date="2025-05-06T13:58:00Z">
        <w:r w:rsidDel="00FC72F6">
          <w:delText xml:space="preserve">from perceptual features in the task environment, </w:delText>
        </w:r>
      </w:del>
      <w:del w:id="273" w:author="Kahnt, Thorsten (NIH/NIDA) [E]" w:date="2025-05-06T13:59:00Z">
        <w:r w:rsidDel="00FC72F6">
          <w:delText xml:space="preserve">and often require using </w:delText>
        </w:r>
      </w:del>
      <w:del w:id="274" w:author="Kahnt, Thorsten (NIH/NIDA) [E]" w:date="2025-05-06T13:57:00Z">
        <w:r w:rsidDel="00AF030D">
          <w:delText xml:space="preserve">retained </w:delText>
        </w:r>
      </w:del>
      <w:del w:id="275" w:author="Kahnt, Thorsten (NIH/NIDA) [E]" w:date="2025-05-06T13:59:00Z">
        <w:r w:rsidDel="00FC72F6">
          <w:delText xml:space="preserve">information </w:delText>
        </w:r>
      </w:del>
      <w:ins w:id="276" w:author="Kahnt, Thorsten (NIH/NIDA) [E]" w:date="2025-05-06T13:59:00Z">
        <w:r w:rsidR="00FC72F6">
          <w:t>have to be</w:t>
        </w:r>
      </w:ins>
      <w:ins w:id="277" w:author="Kahnt, Thorsten (NIH/NIDA) [E]" w:date="2025-05-06T13:58:00Z">
        <w:r w:rsidR="00FC72F6">
          <w:t xml:space="preserve"> inferred or </w:t>
        </w:r>
      </w:ins>
      <w:ins w:id="278" w:author="Kahnt, Thorsten (NIH/NIDA) [E]" w:date="2025-05-06T13:57:00Z">
        <w:r w:rsidR="00AF030D">
          <w:t xml:space="preserve">retained </w:t>
        </w:r>
      </w:ins>
      <w:r>
        <w:t xml:space="preserve">in </w:t>
      </w:r>
      <w:del w:id="279" w:author="Kahnt, Thorsten (NIH/NIDA) [E]" w:date="2025-05-06T13:57:00Z">
        <w:r w:rsidDel="00AF030D">
          <w:delText xml:space="preserve">the </w:delText>
        </w:r>
      </w:del>
      <w:r>
        <w:t xml:space="preserve">memory </w:t>
      </w:r>
      <w:del w:id="280" w:author="Kahnt, Thorsten (NIH/NIDA) [E]" w:date="2025-05-06T13:58:00Z">
        <w:r w:rsidDel="00FC72F6">
          <w:delText xml:space="preserve">or inferred </w:delText>
        </w:r>
      </w:del>
      <w:r>
        <w:t xml:space="preserve">(e.g. Zhou et al. 2019; Schuck et al. 2016). The </w:t>
      </w:r>
      <w:del w:id="281" w:author="Kahnt, Thorsten (NIH/NIDA) [E]" w:date="2025-05-06T14:00:00Z">
        <w:r w:rsidDel="00FC72F6">
          <w:delText xml:space="preserve">cognitive map representation </w:delText>
        </w:r>
      </w:del>
      <w:r>
        <w:t xml:space="preserve">function of the anterior OFC </w:t>
      </w:r>
      <w:ins w:id="282" w:author="Kahnt, Thorsten (NIH/NIDA) [E]" w:date="2025-05-06T14:00:00Z">
        <w:r w:rsidR="00FC72F6">
          <w:t xml:space="preserve">in cognitive map construction </w:t>
        </w:r>
      </w:ins>
      <w:r>
        <w:t>identified here bear</w:t>
      </w:r>
      <w:ins w:id="283" w:author="Kahnt, Thorsten (NIH/NIDA) [E]" w:date="2025-05-06T14:01:00Z">
        <w:r w:rsidR="00FC72F6">
          <w:t>s</w:t>
        </w:r>
      </w:ins>
      <w:r>
        <w:t xml:space="preserve"> more resemblance </w:t>
      </w:r>
      <w:del w:id="284" w:author="Kahnt, Thorsten (NIH/NIDA) [E]" w:date="2025-05-06T14:01:00Z">
        <w:r w:rsidDel="00FC72F6">
          <w:delText xml:space="preserve">to </w:delText>
        </w:r>
      </w:del>
      <w:ins w:id="285" w:author="Kahnt, Thorsten (NIH/NIDA) [E]" w:date="2025-05-06T14:01:00Z">
        <w:r w:rsidR="00FC72F6">
          <w:t xml:space="preserve">with </w:t>
        </w:r>
      </w:ins>
      <w:r>
        <w:t xml:space="preserve">previous research indicating that both humans and animals are driven by curiosity to explore and learn about the environment, known as latent learning (M. Z. Wang and Hayden 2021; Tolman 1948), constructing a representation of the world even in the absence of direct rewards (M. Z. Wang and Hayden 2021; O’keefe and Nadel 1978; Kidd and Hayden 2015). Such cognitive maps, once formed, provide a foundation for guiding goal-directed behaviors (Behrens et al. 2018; Tolman 1948). </w:t>
      </w:r>
      <w:ins w:id="286" w:author="Kahnt, Thorsten (NIH/NIDA) [E]" w:date="2025-05-06T14:05:00Z">
        <w:r w:rsidR="00FC72F6">
          <w:t xml:space="preserve">Importantly, although discrimination training in our task involved reward, learning the specific identity of the reward was not required or reinforced. </w:t>
        </w:r>
      </w:ins>
      <w:r>
        <w:t xml:space="preserve">In that sense, </w:t>
      </w:r>
      <w:del w:id="287" w:author="Kahnt, Thorsten (NIH/NIDA) [E]" w:date="2025-05-06T14:05:00Z">
        <w:r w:rsidDel="00FC72F6">
          <w:delText xml:space="preserve">this </w:delText>
        </w:r>
      </w:del>
      <w:ins w:id="288" w:author="Kahnt, Thorsten (NIH/NIDA) [E]" w:date="2025-05-06T14:05:00Z">
        <w:r w:rsidR="00FC72F6">
          <w:t xml:space="preserve">our </w:t>
        </w:r>
      </w:ins>
      <w:r>
        <w:t xml:space="preserve">work </w:t>
      </w:r>
      <w:del w:id="289" w:author="Kahnt, Thorsten (NIH/NIDA) [E]" w:date="2025-05-06T14:05:00Z">
        <w:r w:rsidDel="00FC72F6">
          <w:delText xml:space="preserve">draws important </w:delText>
        </w:r>
      </w:del>
      <w:r>
        <w:t>parallel</w:t>
      </w:r>
      <w:ins w:id="290" w:author="Kahnt, Thorsten (NIH/NIDA) [E]" w:date="2025-05-06T14:05:00Z">
        <w:r w:rsidR="00FC72F6">
          <w:t>s</w:t>
        </w:r>
      </w:ins>
      <w:r>
        <w:t xml:space="preserve"> </w:t>
      </w:r>
      <w:del w:id="291" w:author="Kahnt, Thorsten (NIH/NIDA) [E]" w:date="2025-05-06T14:05:00Z">
        <w:r w:rsidDel="00FC72F6">
          <w:delText xml:space="preserve">with </w:delText>
        </w:r>
      </w:del>
      <w:del w:id="292" w:author="Kahnt, Thorsten (NIH/NIDA) [E]" w:date="2025-05-06T14:02:00Z">
        <w:r w:rsidDel="00FC72F6">
          <w:delText>the rodent</w:delText>
        </w:r>
      </w:del>
      <w:ins w:id="293" w:author="Kahnt, Thorsten (NIH/NIDA) [E]" w:date="2025-05-06T14:02:00Z">
        <w:r w:rsidR="00FC72F6">
          <w:t>a previous</w:t>
        </w:r>
      </w:ins>
      <w:r>
        <w:t xml:space="preserve"> study </w:t>
      </w:r>
      <w:ins w:id="294" w:author="Kahnt, Thorsten (NIH/NIDA) [E]" w:date="2025-05-06T14:02:00Z">
        <w:r w:rsidR="00FC72F6">
          <w:t xml:space="preserve">in rats </w:t>
        </w:r>
      </w:ins>
      <w:del w:id="295" w:author="Kahnt, Thorsten (NIH/NIDA) [E]" w:date="2025-05-06T14:02:00Z">
        <w:r w:rsidDel="00FC72F6">
          <w:delText xml:space="preserve">where it </w:delText>
        </w:r>
      </w:del>
      <w:r>
        <w:t>show</w:t>
      </w:r>
      <w:del w:id="296" w:author="Kahnt, Thorsten (NIH/NIDA) [E]" w:date="2025-05-06T14:02:00Z">
        <w:r w:rsidDel="00FC72F6">
          <w:delText>s</w:delText>
        </w:r>
      </w:del>
      <w:ins w:id="297" w:author="Kahnt, Thorsten (NIH/NIDA) [E]" w:date="2025-05-06T14:02:00Z">
        <w:r w:rsidR="00FC72F6">
          <w:t>ing</w:t>
        </w:r>
      </w:ins>
      <w:r>
        <w:t xml:space="preserve"> that </w:t>
      </w:r>
      <w:proofErr w:type="spellStart"/>
      <w:r>
        <w:t>chemogenetic</w:t>
      </w:r>
      <w:proofErr w:type="spellEnd"/>
      <w:r>
        <w:t xml:space="preserve"> inhibition of lateral OFC caused a deficit in credit assignment during map construction (Costa et al. 2023). Notably, our findings highlight the specific </w:t>
      </w:r>
      <w:del w:id="298" w:author="Kahnt, Thorsten (NIH/NIDA) [E]" w:date="2025-05-06T14:06:00Z">
        <w:r w:rsidDel="00FC72F6">
          <w:delText xml:space="preserve">and causal </w:delText>
        </w:r>
      </w:del>
      <w:r>
        <w:t xml:space="preserve">role of the anterior </w:t>
      </w:r>
      <w:del w:id="299" w:author="Kahnt, Thorsten (NIH/NIDA) [E]" w:date="2025-05-06T14:07:00Z">
        <w:r w:rsidDel="00FC72F6">
          <w:delText xml:space="preserve">lateral </w:delText>
        </w:r>
      </w:del>
      <w:ins w:id="300" w:author="Kahnt, Thorsten (NIH/NIDA) [E]" w:date="2025-05-06T14:07:00Z">
        <w:r w:rsidR="00FC72F6">
          <w:t xml:space="preserve">part of the lateral </w:t>
        </w:r>
      </w:ins>
      <w:r>
        <w:t xml:space="preserve">OFC </w:t>
      </w:r>
      <w:del w:id="301" w:author="Kahnt, Thorsten (NIH/NIDA) [E]" w:date="2025-05-06T14:07:00Z">
        <w:r w:rsidDel="00FC72F6">
          <w:delText xml:space="preserve">among large area of the OFC </w:delText>
        </w:r>
      </w:del>
      <w:r>
        <w:t xml:space="preserve">in </w:t>
      </w:r>
      <w:del w:id="302" w:author="Kahnt, Thorsten (NIH/NIDA) [E]" w:date="2025-05-06T14:08:00Z">
        <w:r w:rsidDel="00FC72F6">
          <w:delText>supporting this</w:delText>
        </w:r>
      </w:del>
      <w:ins w:id="303" w:author="Kahnt, Thorsten (NIH/NIDA) [E]" w:date="2025-05-06T14:08:00Z">
        <w:r w:rsidR="00FC72F6">
          <w:t>forming cognitive</w:t>
        </w:r>
      </w:ins>
      <w:r>
        <w:t xml:space="preserve"> map</w:t>
      </w:r>
      <w:ins w:id="304" w:author="Kahnt, Thorsten (NIH/NIDA) [E]" w:date="2025-05-06T14:08:00Z">
        <w:r w:rsidR="00FC72F6">
          <w:t>s</w:t>
        </w:r>
      </w:ins>
      <w:del w:id="305" w:author="Kahnt, Thorsten (NIH/NIDA) [E]" w:date="2025-05-06T14:08:00Z">
        <w:r w:rsidDel="00FC72F6">
          <w:delText xml:space="preserve"> formation process</w:delText>
        </w:r>
      </w:del>
      <w:r>
        <w:t xml:space="preserve">. This work is also in line with recent studies in both rodents and humans </w:t>
      </w:r>
      <w:del w:id="306" w:author="Kahnt, Thorsten (NIH/NIDA) [E]" w:date="2025-05-06T14:07:00Z">
        <w:r w:rsidDel="00FC72F6">
          <w:delText xml:space="preserve">that </w:delText>
        </w:r>
      </w:del>
      <w:r>
        <w:t>suggest</w:t>
      </w:r>
      <w:ins w:id="307" w:author="Kahnt, Thorsten (NIH/NIDA) [E]" w:date="2025-05-06T14:07:00Z">
        <w:r w:rsidR="00FC72F6">
          <w:t>ing</w:t>
        </w:r>
      </w:ins>
      <w:r>
        <w:t xml:space="preserve"> that the lateral OFC </w:t>
      </w:r>
      <w:del w:id="308" w:author="Kahnt, Thorsten (NIH/NIDA) [E]" w:date="2025-05-06T14:09:00Z">
        <w:r w:rsidDel="0041236C">
          <w:delText>plays a specific role in</w:delText>
        </w:r>
      </w:del>
      <w:ins w:id="309" w:author="Kahnt, Thorsten (NIH/NIDA) [E]" w:date="2025-05-06T14:09:00Z">
        <w:r w:rsidR="0041236C">
          <w:t>supports</w:t>
        </w:r>
      </w:ins>
      <w:r>
        <w:t xml:space="preserve"> learning the identity of rewards associated with stimuli (Costa et al. 2023; Howard et al. 2015; Howard and Kahnt 2018; Liu et al. 2024; McDannald et al. 2014; Namboodiri et al. 2019). However, the current study offers a novel and unique contribution by showing that aOFC remains essential even when individuals are not explicitly tasked with encoding such identity information. Moreover, </w:t>
      </w:r>
      <w:del w:id="310" w:author="Kahnt, Thorsten (NIH/NIDA) [E]" w:date="2025-05-06T14:09:00Z">
        <w:r w:rsidDel="0041236C">
          <w:delText xml:space="preserve">when </w:delText>
        </w:r>
      </w:del>
      <w:ins w:id="311" w:author="Kahnt, Thorsten (NIH/NIDA) [E]" w:date="2025-05-06T14:09:00Z">
        <w:r w:rsidR="0041236C">
          <w:t>the effect of disrupting</w:t>
        </w:r>
      </w:ins>
      <w:ins w:id="312" w:author="Kahnt, Thorsten (NIH/NIDA) [E]" w:date="2025-05-06T14:10:00Z">
        <w:r w:rsidR="0041236C">
          <w:t xml:space="preserve"> learning of</w:t>
        </w:r>
      </w:ins>
      <w:ins w:id="313" w:author="Kahnt, Thorsten (NIH/NIDA) [E]" w:date="2025-05-06T14:09:00Z">
        <w:r w:rsidR="0041236C">
          <w:t xml:space="preserve"> </w:t>
        </w:r>
      </w:ins>
      <w:r>
        <w:t>identity</w:t>
      </w:r>
      <w:del w:id="314" w:author="Kahnt, Thorsten (NIH/NIDA) [E]" w:date="2025-05-06T14:10:00Z">
        <w:r w:rsidDel="0041236C">
          <w:delText xml:space="preserve"> encoding is </w:delText>
        </w:r>
      </w:del>
      <w:del w:id="315" w:author="Kahnt, Thorsten (NIH/NIDA) [E]" w:date="2025-05-06T14:09:00Z">
        <w:r w:rsidDel="0041236C">
          <w:delText>impaired</w:delText>
        </w:r>
      </w:del>
      <w:del w:id="316" w:author="Kahnt, Thorsten (NIH/NIDA) [E]" w:date="2025-05-06T14:10:00Z">
        <w:r w:rsidDel="0041236C">
          <w:delText>, the deficit extends to</w:delText>
        </w:r>
      </w:del>
      <w:ins w:id="317" w:author="Kahnt, Thorsten (NIH/NIDA) [E]" w:date="2025-05-06T14:10:00Z">
        <w:r w:rsidR="0041236C">
          <w:t xml:space="preserve"> can be revealed in</w:t>
        </w:r>
      </w:ins>
      <w:r>
        <w:t xml:space="preserve"> later stages, </w:t>
      </w:r>
      <w:del w:id="318" w:author="Kahnt, Thorsten (NIH/NIDA) [E]" w:date="2025-05-06T14:10:00Z">
        <w:r w:rsidDel="0041236C">
          <w:delText xml:space="preserve">where </w:delText>
        </w:r>
      </w:del>
      <w:ins w:id="319" w:author="Kahnt, Thorsten (NIH/NIDA) [E]" w:date="2025-05-06T14:10:00Z">
        <w:r w:rsidR="0041236C">
          <w:t xml:space="preserve">when </w:t>
        </w:r>
      </w:ins>
      <w:r>
        <w:t xml:space="preserve">the encoded information </w:t>
      </w:r>
      <w:del w:id="320" w:author="Kahnt, Thorsten (NIH/NIDA) [E]" w:date="2025-05-06T14:10:00Z">
        <w:r w:rsidDel="0041236C">
          <w:delText xml:space="preserve">is </w:delText>
        </w:r>
      </w:del>
      <w:ins w:id="321" w:author="Kahnt, Thorsten (NIH/NIDA) [E]" w:date="2025-05-06T14:10:00Z">
        <w:r w:rsidR="0041236C">
          <w:t xml:space="preserve">becomes </w:t>
        </w:r>
      </w:ins>
      <w:r>
        <w:t>crucial for adaptive decision making.</w:t>
      </w:r>
    </w:p>
    <w:p w14:paraId="2CAD657C" w14:textId="225992B1" w:rsidR="002B6979" w:rsidRDefault="00000000">
      <w:pPr>
        <w:pStyle w:val="BodyText"/>
      </w:pPr>
      <w:r>
        <w:t xml:space="preserve">Consistent with previous work (Howard et al. 2020), we found that the posterior </w:t>
      </w:r>
      <w:ins w:id="322" w:author="Kahnt, Thorsten (NIH/NIDA) [E]" w:date="2025-05-06T14:11:00Z">
        <w:r w:rsidR="0041236C">
          <w:t xml:space="preserve">part of the lateral </w:t>
        </w:r>
      </w:ins>
      <w:r>
        <w:t>OFC is critical for goal-directed behavior</w:t>
      </w:r>
      <w:ins w:id="323" w:author="Kahnt, Thorsten (NIH/NIDA) [E]" w:date="2025-05-06T14:11:00Z">
        <w:r w:rsidR="0041236C">
          <w:t xml:space="preserve"> durin</w:t>
        </w:r>
      </w:ins>
      <w:ins w:id="324" w:author="Kahnt, Thorsten (NIH/NIDA) [E]" w:date="2025-05-06T14:12:00Z">
        <w:r w:rsidR="0041236C">
          <w:t>g</w:t>
        </w:r>
      </w:ins>
      <w:ins w:id="325" w:author="Kahnt, Thorsten (NIH/NIDA) [E]" w:date="2025-05-06T14:11:00Z">
        <w:r w:rsidR="0041236C">
          <w:t xml:space="preserve"> the probe test</w:t>
        </w:r>
      </w:ins>
      <w:r>
        <w:t xml:space="preserve">. Without an intact posterior OFC, individuals fail to </w:t>
      </w:r>
      <w:del w:id="326" w:author="Kahnt, Thorsten (NIH/NIDA) [E]" w:date="2025-05-06T14:12:00Z">
        <w:r w:rsidDel="0041236C">
          <w:delText>update stimulus</w:delText>
        </w:r>
      </w:del>
      <w:ins w:id="327" w:author="Kahnt, Thorsten (NIH/NIDA) [E]" w:date="2025-05-06T14:12:00Z">
        <w:r w:rsidR="0041236C">
          <w:t>change</w:t>
        </w:r>
      </w:ins>
      <w:del w:id="328" w:author="Kahnt, Thorsten (NIH/NIDA) [E]" w:date="2025-05-06T14:12:00Z">
        <w:r w:rsidDel="0041236C">
          <w:delText xml:space="preserve"> </w:delText>
        </w:r>
      </w:del>
      <w:ins w:id="329" w:author="Kahnt, Thorsten (NIH/NIDA) [E]" w:date="2025-05-06T14:12:00Z">
        <w:r w:rsidR="0041236C">
          <w:t xml:space="preserve"> their </w:t>
        </w:r>
      </w:ins>
      <w:r>
        <w:t xml:space="preserve">choices after selective satiation, continuing to choose stimuli predicting devalued outcomes. This suggests that the posterior OFC may support retrieving and applying the cognitive map to guide </w:t>
      </w:r>
      <w:ins w:id="330" w:author="Kahnt, Thorsten (NIH/NIDA) [E]" w:date="2025-05-06T14:12:00Z">
        <w:r w:rsidR="0041236C">
          <w:t xml:space="preserve">current </w:t>
        </w:r>
      </w:ins>
      <w:r>
        <w:t xml:space="preserve">behavior. </w:t>
      </w:r>
      <w:ins w:id="331" w:author="Kahnt, Thorsten (NIH/NIDA) [E]" w:date="2025-05-07T08:59:00Z">
        <w:r w:rsidR="00EE21B6">
          <w:t xml:space="preserve">Importantly, our </w:t>
        </w:r>
      </w:ins>
      <w:ins w:id="332" w:author="Kahnt, Thorsten (NIH/NIDA) [E]" w:date="2025-05-07T09:00:00Z">
        <w:r w:rsidR="00EE21B6">
          <w:t>findings</w:t>
        </w:r>
      </w:ins>
      <w:ins w:id="333" w:author="Kahnt, Thorsten (NIH/NIDA) [E]" w:date="2025-05-07T08:59:00Z">
        <w:r w:rsidR="00EE21B6">
          <w:t xml:space="preserve"> show that this effect is specific for the posterior OFC network and does not occur when stimulating </w:t>
        </w:r>
      </w:ins>
      <w:ins w:id="334" w:author="Kahnt, Thorsten (NIH/NIDA) [E]" w:date="2025-05-07T09:00:00Z">
        <w:r w:rsidR="00EE21B6">
          <w:t>a</w:t>
        </w:r>
      </w:ins>
      <w:ins w:id="335" w:author="Kahnt, Thorsten (NIH/NIDA) [E]" w:date="2025-05-07T08:59:00Z">
        <w:r w:rsidR="00EE21B6">
          <w:t xml:space="preserve"> network centered on the adjacent anterior OFC</w:t>
        </w:r>
      </w:ins>
      <w:ins w:id="336" w:author="Kahnt, Thorsten (NIH/NIDA) [E]" w:date="2025-05-07T09:00:00Z">
        <w:r w:rsidR="00EE21B6">
          <w:t>. This</w:t>
        </w:r>
      </w:ins>
      <w:ins w:id="337" w:author="Kahnt, Thorsten (NIH/NIDA) [E]" w:date="2025-05-07T08:59:00Z">
        <w:r w:rsidR="00EE21B6">
          <w:t xml:space="preserve"> provid</w:t>
        </w:r>
      </w:ins>
      <w:ins w:id="338" w:author="Kahnt, Thorsten (NIH/NIDA) [E]" w:date="2025-05-07T09:00:00Z">
        <w:r w:rsidR="00EE21B6">
          <w:t>es</w:t>
        </w:r>
      </w:ins>
      <w:ins w:id="339" w:author="Kahnt, Thorsten (NIH/NIDA) [E]" w:date="2025-05-07T08:59:00Z">
        <w:r w:rsidR="00EE21B6">
          <w:t xml:space="preserve"> important information o</w:t>
        </w:r>
      </w:ins>
      <w:ins w:id="340" w:author="Kahnt, Thorsten (NIH/NIDA) [E]" w:date="2025-05-07T09:00:00Z">
        <w:r w:rsidR="00EE21B6">
          <w:t>n the</w:t>
        </w:r>
      </w:ins>
      <w:ins w:id="341" w:author="Kahnt, Thorsten (NIH/NIDA) [E]" w:date="2025-05-07T08:59:00Z">
        <w:r w:rsidR="00EE21B6">
          <w:t xml:space="preserve"> specific ro</w:t>
        </w:r>
      </w:ins>
      <w:ins w:id="342" w:author="Kahnt, Thorsten (NIH/NIDA) [E]" w:date="2025-05-07T09:00:00Z">
        <w:r w:rsidR="00EE21B6">
          <w:t>l</w:t>
        </w:r>
      </w:ins>
      <w:ins w:id="343" w:author="Kahnt, Thorsten (NIH/NIDA) [E]" w:date="2025-05-07T08:59:00Z">
        <w:r w:rsidR="00EE21B6">
          <w:t xml:space="preserve">es of different OFC subregions </w:t>
        </w:r>
      </w:ins>
      <w:ins w:id="344" w:author="Kahnt, Thorsten (NIH/NIDA) [E]" w:date="2025-05-07T09:01:00Z">
        <w:r w:rsidR="00EE21B6">
          <w:t xml:space="preserve">and highlights </w:t>
        </w:r>
      </w:ins>
      <w:ins w:id="345" w:author="Kahnt, Thorsten (NIH/NIDA) [E]" w:date="2025-05-07T08:59:00Z">
        <w:r w:rsidR="00EE21B6">
          <w:t xml:space="preserve">the regional specificity of network-targeted TMS more generally. </w:t>
        </w:r>
      </w:ins>
      <w:del w:id="346" w:author="Kahnt, Thorsten (NIH/NIDA) [E]" w:date="2025-05-07T08:59:00Z">
        <w:r w:rsidDel="00EE21B6">
          <w:delText>Additionally, disrupting the pOFC before testing impaired value-based stimulus selection.</w:delText>
        </w:r>
      </w:del>
    </w:p>
    <w:p w14:paraId="131B054A" w14:textId="45ED612F" w:rsidR="002B6979" w:rsidRDefault="00000000">
      <w:pPr>
        <w:pStyle w:val="BodyText"/>
      </w:pPr>
      <w:r>
        <w:t xml:space="preserve">Our findings align with a range of studies demonstrating distinct roles of OFC subregions across various tasks and across species, including goal-directed choices with outcome devaluation (Murray et al. 2015), two-choice probabilistic tasks (Stoll and Rudebeck 2024), </w:t>
      </w:r>
      <w:r>
        <w:lastRenderedPageBreak/>
        <w:t xml:space="preserve">differential information encoding in the OFC (Rich and Wallis 2017), and the specific contributions of central OFC subregions to economic decision-making (M. Z. Wang, Hayden, and Heilbronner 2022). Particularly relevant is work in non-human primates examining the differential roles of OFC subregions in flexible behavior (Murray et al. 2015), demonstrating that the anterior OFC (area 11) is more involved in goal selection during choice, while the posterior OFC (area 13) primarily supports outcome value updating. </w:t>
      </w:r>
      <w:del w:id="347" w:author="Kahnt, Thorsten (NIH/NIDA) [E]" w:date="2025-05-07T09:02:00Z">
        <w:r w:rsidDel="00EE21B6">
          <w:delText xml:space="preserve">Different </w:delText>
        </w:r>
      </w:del>
      <w:ins w:id="348" w:author="Kahnt, Thorsten (NIH/NIDA) [E]" w:date="2025-05-07T09:02:00Z">
        <w:r w:rsidR="00EE21B6">
          <w:t xml:space="preserve">In contrast to </w:t>
        </w:r>
      </w:ins>
      <w:del w:id="349" w:author="Kahnt, Thorsten (NIH/NIDA) [E]" w:date="2025-05-07T09:02:00Z">
        <w:r w:rsidDel="00EE21B6">
          <w:delText xml:space="preserve">from </w:delText>
        </w:r>
      </w:del>
      <w:r>
        <w:t xml:space="preserve">(Murray et al. 2015), our study </w:t>
      </w:r>
      <w:del w:id="350" w:author="Kahnt, Thorsten (NIH/NIDA) [E]" w:date="2025-05-06T14:14:00Z">
        <w:r w:rsidDel="0041236C">
          <w:delText xml:space="preserve">focuses </w:delText>
        </w:r>
      </w:del>
      <w:ins w:id="351" w:author="Kahnt, Thorsten (NIH/NIDA) [E]" w:date="2025-05-06T14:14:00Z">
        <w:r w:rsidR="0041236C">
          <w:t xml:space="preserve">focused </w:t>
        </w:r>
      </w:ins>
      <w:r>
        <w:t xml:space="preserve">on </w:t>
      </w:r>
      <w:ins w:id="352" w:author="Kahnt, Thorsten (NIH/NIDA) [E]" w:date="2025-05-07T09:02:00Z">
        <w:r w:rsidR="00EE21B6">
          <w:t xml:space="preserve">the </w:t>
        </w:r>
      </w:ins>
      <w:r>
        <w:t xml:space="preserve">differential involvement of lateral OFC subregions in </w:t>
      </w:r>
      <w:del w:id="353" w:author="Kahnt, Thorsten (NIH/NIDA) [E]" w:date="2025-05-06T14:14:00Z">
        <w:r w:rsidDel="0041236C">
          <w:delText xml:space="preserve">representing </w:delText>
        </w:r>
      </w:del>
      <w:ins w:id="354" w:author="Kahnt, Thorsten (NIH/NIDA) [E]" w:date="2025-05-06T14:14:00Z">
        <w:r w:rsidR="0041236C">
          <w:t xml:space="preserve">learning </w:t>
        </w:r>
      </w:ins>
      <w:r>
        <w:t xml:space="preserve">and using stimulus-outcome identity associations to guide adaptive behavior. While </w:t>
      </w:r>
      <w:ins w:id="355" w:author="Kahnt, Thorsten (NIH/NIDA) [E]" w:date="2025-05-07T09:02:00Z">
        <w:r w:rsidR="00EE21B6">
          <w:t xml:space="preserve">a </w:t>
        </w:r>
      </w:ins>
      <w:r>
        <w:t xml:space="preserve">precise cross-species mapping of our defined anterior and posterior OFC regions to animal models remains challenging, our study is, to our knowledge, the first </w:t>
      </w:r>
      <w:del w:id="356" w:author="Kahnt, Thorsten (NIH/NIDA) [E]" w:date="2025-05-06T14:15:00Z">
        <w:r w:rsidDel="0041236C">
          <w:delText xml:space="preserve">human </w:delText>
        </w:r>
      </w:del>
      <w:ins w:id="357" w:author="Kahnt, Thorsten (NIH/NIDA) [E]" w:date="2025-05-06T14:15:00Z">
        <w:r w:rsidR="0041236C">
          <w:t xml:space="preserve">causal </w:t>
        </w:r>
      </w:ins>
      <w:r>
        <w:t xml:space="preserve">investigation to differentiate the functional roles of the </w:t>
      </w:r>
      <w:ins w:id="358" w:author="Kahnt, Thorsten (NIH/NIDA) [E]" w:date="2025-05-06T14:15:00Z">
        <w:r w:rsidR="0041236C">
          <w:t xml:space="preserve">human </w:t>
        </w:r>
      </w:ins>
      <w:r>
        <w:t>OFC along the anterior-posterior gradient</w:t>
      </w:r>
      <w:del w:id="359" w:author="Kahnt, Thorsten (NIH/NIDA) [E]" w:date="2025-05-07T09:02:00Z">
        <w:r w:rsidDel="00EE21B6">
          <w:delText xml:space="preserve"> in goal-directed </w:delText>
        </w:r>
      </w:del>
      <w:del w:id="360" w:author="Kahnt, Thorsten (NIH/NIDA) [E]" w:date="2025-05-06T14:16:00Z">
        <w:r w:rsidDel="0041236C">
          <w:delText>and adaptive decision-making</w:delText>
        </w:r>
      </w:del>
      <w:r>
        <w:t xml:space="preserve">. Recognizing these functional differences </w:t>
      </w:r>
      <w:ins w:id="361" w:author="Kahnt, Thorsten (NIH/NIDA) [E]" w:date="2025-05-06T14:16:00Z">
        <w:r w:rsidR="0041236C">
          <w:t xml:space="preserve">represents a substantial advance in our understanding of this brain area and </w:t>
        </w:r>
      </w:ins>
      <w:del w:id="362" w:author="Kahnt, Thorsten (NIH/NIDA) [E]" w:date="2025-05-07T09:03:00Z">
        <w:r w:rsidDel="00EE21B6">
          <w:delText>is crucial to</w:delText>
        </w:r>
      </w:del>
      <w:ins w:id="363" w:author="Kahnt, Thorsten (NIH/NIDA) [E]" w:date="2025-05-07T09:03:00Z">
        <w:r w:rsidR="00EE21B6">
          <w:t>will</w:t>
        </w:r>
      </w:ins>
      <w:r>
        <w:t xml:space="preserve"> </w:t>
      </w:r>
      <w:ins w:id="364" w:author="Kahnt, Thorsten (NIH/NIDA) [E]" w:date="2025-05-07T09:03:00Z">
        <w:r w:rsidR="00EE21B6">
          <w:t xml:space="preserve">help </w:t>
        </w:r>
      </w:ins>
      <w:ins w:id="365" w:author="Kahnt, Thorsten (NIH/NIDA) [E]" w:date="2025-05-06T14:16:00Z">
        <w:r w:rsidR="0041236C">
          <w:t>g</w:t>
        </w:r>
      </w:ins>
      <w:ins w:id="366" w:author="Kahnt, Thorsten (NIH/NIDA) [E]" w:date="2025-05-06T14:17:00Z">
        <w:r w:rsidR="0041236C">
          <w:t>uide future studies</w:t>
        </w:r>
      </w:ins>
      <w:del w:id="367" w:author="Kahnt, Thorsten (NIH/NIDA) [E]" w:date="2025-05-06T14:16:00Z">
        <w:r w:rsidDel="0041236C">
          <w:delText>prevent oversampling or undersampling</w:delText>
        </w:r>
      </w:del>
      <w:r>
        <w:t xml:space="preserve"> </w:t>
      </w:r>
      <w:del w:id="368" w:author="Kahnt, Thorsten (NIH/NIDA) [E]" w:date="2025-05-06T14:17:00Z">
        <w:r w:rsidDel="0041236C">
          <w:delText xml:space="preserve">specific regions when </w:delText>
        </w:r>
      </w:del>
      <w:r>
        <w:t xml:space="preserve">assessing the </w:t>
      </w:r>
      <w:ins w:id="369" w:author="Kahnt, Thorsten (NIH/NIDA) [E]" w:date="2025-05-06T14:17:00Z">
        <w:r w:rsidR="0041236C">
          <w:t xml:space="preserve">role of </w:t>
        </w:r>
      </w:ins>
      <w:r>
        <w:t>OFC</w:t>
      </w:r>
      <w:del w:id="370" w:author="Kahnt, Thorsten (NIH/NIDA) [E]" w:date="2025-05-06T14:17:00Z">
        <w:r w:rsidDel="0041236C">
          <w:delText>’s role</w:delText>
        </w:r>
      </w:del>
      <w:r>
        <w:t xml:space="preserve"> in learning and decision-making. In human </w:t>
      </w:r>
      <w:proofErr w:type="gramStart"/>
      <w:ins w:id="371" w:author="Kahnt, Thorsten (NIH/NIDA) [E]" w:date="2025-05-07T09:04:00Z">
        <w:r w:rsidR="00EE21B6">
          <w:t>subjects</w:t>
        </w:r>
        <w:proofErr w:type="gramEnd"/>
        <w:r w:rsidR="00EE21B6">
          <w:t xml:space="preserve"> </w:t>
        </w:r>
      </w:ins>
      <w:r>
        <w:t>research, this distinction is particularly important for neuroimaging studies and neuromodulation approaches targeting the OFC (Howard and Kahnt 2021; Howard et al. 2020; Liu et al. 2024; F. Wang et al. 2020; Tegelbeckers et al. 2023; Ouellet et al. 2015).</w:t>
      </w:r>
    </w:p>
    <w:p w14:paraId="0EA6A70D" w14:textId="48DCA1CD" w:rsidR="002B6979" w:rsidRDefault="00000000">
      <w:pPr>
        <w:pStyle w:val="BodyText"/>
      </w:pPr>
      <w:r>
        <w:t xml:space="preserve">Although not part of our initial hypothesis, we found that cTBS targeting both the anterior and posterior OFC disrupted </w:t>
      </w:r>
      <w:ins w:id="372" w:author="Kahnt, Thorsten (NIH/NIDA) [E]" w:date="2025-05-07T09:04:00Z">
        <w:r w:rsidR="00EE21B6">
          <w:t xml:space="preserve">performance in the </w:t>
        </w:r>
      </w:ins>
      <w:r>
        <w:t>discrimination task</w:t>
      </w:r>
      <w:del w:id="373" w:author="Kahnt, Thorsten (NIH/NIDA) [E]" w:date="2025-05-07T09:04:00Z">
        <w:r w:rsidDel="00EE21B6">
          <w:delText xml:space="preserve"> performance</w:delText>
        </w:r>
      </w:del>
      <w:r>
        <w:t xml:space="preserve">, but only during the first session, with no impact in later sessions. This challenges the </w:t>
      </w:r>
      <w:del w:id="374" w:author="Kahnt, Thorsten (NIH/NIDA) [E]" w:date="2025-05-06T14:19:00Z">
        <w:r w:rsidDel="00BD3CB2">
          <w:delText xml:space="preserve">common </w:delText>
        </w:r>
      </w:del>
      <w:r>
        <w:t xml:space="preserve">view that OFC is not </w:t>
      </w:r>
      <w:del w:id="375" w:author="Kahnt, Thorsten (NIH/NIDA) [E]" w:date="2025-05-07T09:04:00Z">
        <w:r w:rsidDel="00EE21B6">
          <w:delText xml:space="preserve">essential </w:delText>
        </w:r>
      </w:del>
      <w:ins w:id="376" w:author="Kahnt, Thorsten (NIH/NIDA) [E]" w:date="2025-05-07T09:04:00Z">
        <w:r w:rsidR="00EE21B6">
          <w:t xml:space="preserve">important </w:t>
        </w:r>
      </w:ins>
      <w:r>
        <w:t xml:space="preserve">for simple Pavlovian acquisition (Murray, </w:t>
      </w:r>
      <w:proofErr w:type="spellStart"/>
      <w:r>
        <w:t>O’Doherty</w:t>
      </w:r>
      <w:proofErr w:type="spellEnd"/>
      <w:r>
        <w:t>, and Schoenbaum 2007; Delamater 2007</w:t>
      </w:r>
      <w:ins w:id="377" w:author="Kahnt, Thorsten (NIH/NIDA) [E]" w:date="2025-05-07T09:05:00Z">
        <w:r w:rsidR="00EE21B6">
          <w:t xml:space="preserve">; </w:t>
        </w:r>
        <w:commentRangeStart w:id="378"/>
        <w:r w:rsidR="00EE21B6">
          <w:t>Stalnaker et al. 2015</w:t>
        </w:r>
        <w:commentRangeEnd w:id="378"/>
        <w:r w:rsidR="00EE21B6">
          <w:rPr>
            <w:rStyle w:val="CommentReference"/>
          </w:rPr>
          <w:commentReference w:id="378"/>
        </w:r>
      </w:ins>
      <w:del w:id="379" w:author="Kahnt, Thorsten (NIH/NIDA) [E]" w:date="2025-05-06T14:20:00Z">
        <w:r w:rsidDel="00BD3CB2">
          <w:delText xml:space="preserve">). </w:delText>
        </w:r>
      </w:del>
      <w:ins w:id="380" w:author="Kahnt, Thorsten (NIH/NIDA) [E]" w:date="2025-05-06T14:20:00Z">
        <w:r w:rsidR="00BD3CB2">
          <w:t>)</w:t>
        </w:r>
      </w:ins>
      <w:ins w:id="381" w:author="Kahnt, Thorsten (NIH/NIDA) [E]" w:date="2025-05-07T09:06:00Z">
        <w:r w:rsidR="00EE21B6">
          <w:t>,</w:t>
        </w:r>
      </w:ins>
      <w:ins w:id="382" w:author="Kahnt, Thorsten (NIH/NIDA) [E]" w:date="2025-05-06T14:20:00Z">
        <w:r w:rsidR="00BD3CB2">
          <w:t xml:space="preserve"> line with </w:t>
        </w:r>
      </w:ins>
      <w:del w:id="383" w:author="Kahnt, Thorsten (NIH/NIDA) [E]" w:date="2025-05-06T14:20:00Z">
        <w:r w:rsidDel="00BD3CB2">
          <w:delText xml:space="preserve">However, </w:delText>
        </w:r>
      </w:del>
      <w:del w:id="384" w:author="Kahnt, Thorsten (NIH/NIDA) [E]" w:date="2025-05-06T14:21:00Z">
        <w:r w:rsidDel="00BD3CB2">
          <w:delText>some</w:delText>
        </w:r>
      </w:del>
      <w:ins w:id="385" w:author="Kahnt, Thorsten (NIH/NIDA) [E]" w:date="2025-05-06T14:21:00Z">
        <w:r w:rsidR="00BD3CB2">
          <w:t>recent</w:t>
        </w:r>
      </w:ins>
      <w:r>
        <w:t xml:space="preserve"> rodent studies </w:t>
      </w:r>
      <w:del w:id="386" w:author="Kahnt, Thorsten (NIH/NIDA) [E]" w:date="2025-05-06T14:20:00Z">
        <w:r w:rsidDel="00BD3CB2">
          <w:delText xml:space="preserve">also </w:delText>
        </w:r>
      </w:del>
      <w:r>
        <w:t>suggest</w:t>
      </w:r>
      <w:ins w:id="387" w:author="Kahnt, Thorsten (NIH/NIDA) [E]" w:date="2025-05-06T14:20:00Z">
        <w:r w:rsidR="00BD3CB2">
          <w:t>ing</w:t>
        </w:r>
      </w:ins>
      <w:r>
        <w:t xml:space="preserve"> that OFC’s role in Pavlovian acquisition may be more nuanced than previously thought (Panayi and Killcross 2021). Interpreting this result is further complicated by our within-participant design, as the deficit emerged only in the first session. This </w:t>
      </w:r>
      <w:ins w:id="388" w:author="Kahnt, Thorsten (NIH/NIDA) [E]" w:date="2025-05-06T14:21:00Z">
        <w:r w:rsidR="00BD3CB2">
          <w:t xml:space="preserve">initial </w:t>
        </w:r>
      </w:ins>
      <w:r>
        <w:t xml:space="preserve">impairment likely reflects </w:t>
      </w:r>
      <w:del w:id="389" w:author="Kahnt, Thorsten (NIH/NIDA) [E]" w:date="2025-05-06T14:21:00Z">
        <w:r w:rsidDel="00BD3CB2">
          <w:delText xml:space="preserve">initial </w:delText>
        </w:r>
      </w:del>
      <w:r>
        <w:t xml:space="preserve">difficulty in grasping the </w:t>
      </w:r>
      <w:del w:id="390" w:author="Kahnt, Thorsten (NIH/NIDA) [E]" w:date="2025-05-06T14:21:00Z">
        <w:r w:rsidDel="00BD3CB2">
          <w:delText xml:space="preserve">task’s </w:delText>
        </w:r>
      </w:del>
      <w:r>
        <w:t xml:space="preserve">basic </w:t>
      </w:r>
      <w:ins w:id="391" w:author="Kahnt, Thorsten (NIH/NIDA) [E]" w:date="2025-05-06T14:21:00Z">
        <w:r w:rsidR="00BD3CB2">
          <w:t xml:space="preserve">task </w:t>
        </w:r>
      </w:ins>
      <w:r>
        <w:t xml:space="preserve">structure. Once this fundamental task structure </w:t>
      </w:r>
      <w:del w:id="392" w:author="Kahnt, Thorsten (NIH/NIDA) [E]" w:date="2025-05-06T14:22:00Z">
        <w:r w:rsidDel="00BD3CB2">
          <w:delText xml:space="preserve">is </w:delText>
        </w:r>
      </w:del>
      <w:ins w:id="393" w:author="Kahnt, Thorsten (NIH/NIDA) [E]" w:date="2025-05-06T14:22:00Z">
        <w:r w:rsidR="00BD3CB2">
          <w:t xml:space="preserve">was </w:t>
        </w:r>
      </w:ins>
      <w:r>
        <w:t xml:space="preserve">learned, it </w:t>
      </w:r>
      <w:del w:id="394" w:author="Kahnt, Thorsten (NIH/NIDA) [E]" w:date="2025-05-06T14:22:00Z">
        <w:r w:rsidDel="00BD3CB2">
          <w:delText xml:space="preserve">can </w:delText>
        </w:r>
      </w:del>
      <w:ins w:id="395" w:author="Kahnt, Thorsten (NIH/NIDA) [E]" w:date="2025-05-06T14:22:00Z">
        <w:r w:rsidR="00BD3CB2">
          <w:t xml:space="preserve">could </w:t>
        </w:r>
      </w:ins>
      <w:r>
        <w:t xml:space="preserve">be reused in subsequent sessions with different stimulus sets (Behrens et al. 2018; Harlow 1949), potentially explaining why </w:t>
      </w:r>
      <w:del w:id="396" w:author="Kahnt, Thorsten (NIH/NIDA) [E]" w:date="2025-05-06T14:22:00Z">
        <w:r w:rsidDel="00BD3CB2">
          <w:delText xml:space="preserve">an intact lateral OFC </w:delText>
        </w:r>
      </w:del>
      <w:ins w:id="397" w:author="Kahnt, Thorsten (NIH/NIDA) [E]" w:date="2025-05-06T14:22:00Z">
        <w:r w:rsidR="00BD3CB2">
          <w:t>TMS had no effect on</w:t>
        </w:r>
      </w:ins>
      <w:del w:id="398" w:author="Kahnt, Thorsten (NIH/NIDA) [E]" w:date="2025-05-06T14:22:00Z">
        <w:r w:rsidDel="00BD3CB2">
          <w:delText>less critical to</w:delText>
        </w:r>
      </w:del>
      <w:r>
        <w:t xml:space="preserve"> task performance in later sessions. </w:t>
      </w:r>
      <w:del w:id="399" w:author="Kahnt, Thorsten (NIH/NIDA) [E]" w:date="2025-05-06T14:22:00Z">
        <w:r w:rsidDel="00BD3CB2">
          <w:delText>Accordingly</w:delText>
        </w:r>
      </w:del>
      <w:ins w:id="400" w:author="Kahnt, Thorsten (NIH/NIDA) [E]" w:date="2025-05-06T14:22:00Z">
        <w:r w:rsidR="00BD3CB2">
          <w:t>To account for these effects</w:t>
        </w:r>
      </w:ins>
      <w:r>
        <w:t>, we included the stimulus-level learned value</w:t>
      </w:r>
      <w:ins w:id="401" w:author="Kahnt, Thorsten (NIH/NIDA) [E]" w:date="2025-05-06T14:23:00Z">
        <w:r w:rsidR="00BD3CB2">
          <w:t>s</w:t>
        </w:r>
      </w:ins>
      <w:r>
        <w:t xml:space="preserve"> of each option in the analysis of SA choices, instead of simply assuming “perfect" learning </w:t>
      </w:r>
      <w:del w:id="402" w:author="Kahnt, Thorsten (NIH/NIDA) [E]" w:date="2025-05-06T14:23:00Z">
        <w:r w:rsidDel="00BD3CB2">
          <w:delText xml:space="preserve">of the value from </w:delText>
        </w:r>
      </w:del>
      <w:ins w:id="403" w:author="Kahnt, Thorsten (NIH/NIDA) [E]" w:date="2025-05-06T14:23:00Z">
        <w:r w:rsidR="00BD3CB2">
          <w:t xml:space="preserve">during </w:t>
        </w:r>
      </w:ins>
      <w:r>
        <w:t xml:space="preserve">the discrimination </w:t>
      </w:r>
      <w:del w:id="404" w:author="Kahnt, Thorsten (NIH/NIDA) [E]" w:date="2025-05-06T14:23:00Z">
        <w:r w:rsidDel="00BD3CB2">
          <w:delText xml:space="preserve">learning </w:delText>
        </w:r>
      </w:del>
      <w:ins w:id="405" w:author="Kahnt, Thorsten (NIH/NIDA) [E]" w:date="2025-05-06T14:23:00Z">
        <w:r w:rsidR="00BD3CB2">
          <w:t xml:space="preserve">task </w:t>
        </w:r>
      </w:ins>
      <w:r>
        <w:t>(Murray et al. 2015; Howard et al. 2020).</w:t>
      </w:r>
    </w:p>
    <w:p w14:paraId="2A6355EC" w14:textId="37B929F1" w:rsidR="002B6979" w:rsidRDefault="00000000">
      <w:pPr>
        <w:pStyle w:val="BodyText"/>
      </w:pPr>
      <w:r>
        <w:t xml:space="preserve">One limitation of this study is the within-participant design, which enhances statistical power but may introduce interpretive challenges. For instance, participants completing the first session could learn that odor identity would be relevant for the Day 2 task, potentially altering their approach to processing odor identity in later sessions. To </w:t>
      </w:r>
      <w:del w:id="406" w:author="Kahnt, Thorsten (NIH/NIDA) [E]" w:date="2025-05-06T14:24:00Z">
        <w:r w:rsidDel="00BD3CB2">
          <w:delText xml:space="preserve">mitigate </w:delText>
        </w:r>
      </w:del>
      <w:ins w:id="407" w:author="Kahnt, Thorsten (NIH/NIDA) [E]" w:date="2025-05-06T14:24:00Z">
        <w:r w:rsidR="00BD3CB2">
          <w:t xml:space="preserve">test </w:t>
        </w:r>
      </w:ins>
      <w:r>
        <w:t>this</w:t>
      </w:r>
      <w:ins w:id="408" w:author="Kahnt, Thorsten (NIH/NIDA) [E]" w:date="2025-05-06T14:24:00Z">
        <w:r w:rsidR="00BD3CB2">
          <w:t xml:space="preserve"> possibility</w:t>
        </w:r>
      </w:ins>
      <w:r>
        <w:t xml:space="preserve">, we compared groups of participants based on the order of cTBS and sham stimulation. Importantly, </w:t>
      </w:r>
      <w:del w:id="409" w:author="Kahnt, Thorsten (NIH/NIDA) [E]" w:date="2025-05-06T14:24:00Z">
        <w:r w:rsidDel="00BD3CB2">
          <w:delText xml:space="preserve">no </w:delText>
        </w:r>
      </w:del>
      <w:ins w:id="410" w:author="Kahnt, Thorsten (NIH/NIDA) [E]" w:date="2025-05-06T14:24:00Z">
        <w:r w:rsidR="00BD3CB2">
          <w:t xml:space="preserve">our </w:t>
        </w:r>
      </w:ins>
      <w:r>
        <w:t xml:space="preserve">findings were </w:t>
      </w:r>
      <w:ins w:id="411" w:author="Kahnt, Thorsten (NIH/NIDA) [E]" w:date="2025-05-06T14:24:00Z">
        <w:r w:rsidR="00BD3CB2">
          <w:t xml:space="preserve">not </w:t>
        </w:r>
      </w:ins>
      <w:r>
        <w:t xml:space="preserve">driven by stimulation order, speaking to the robustness of our results. However, the small sample size within each </w:t>
      </w:r>
      <w:ins w:id="412" w:author="Kahnt, Thorsten (NIH/NIDA) [E]" w:date="2025-05-06T14:24:00Z">
        <w:r w:rsidR="00BD3CB2">
          <w:t>session</w:t>
        </w:r>
      </w:ins>
      <w:ins w:id="413" w:author="Kahnt, Thorsten (NIH/NIDA) [E]" w:date="2025-05-07T09:08:00Z">
        <w:r w:rsidR="00EE21B6">
          <w:t>-</w:t>
        </w:r>
      </w:ins>
      <w:r>
        <w:t xml:space="preserve">order group may limit the </w:t>
      </w:r>
      <w:ins w:id="414" w:author="Kahnt, Thorsten (NIH/NIDA) [E]" w:date="2025-05-07T09:08:00Z">
        <w:r w:rsidR="00EE21B6">
          <w:t xml:space="preserve">ability to </w:t>
        </w:r>
      </w:ins>
      <w:r>
        <w:t>detect</w:t>
      </w:r>
      <w:del w:id="415" w:author="Kahnt, Thorsten (NIH/NIDA) [E]" w:date="2025-05-07T09:08:00Z">
        <w:r w:rsidDel="00EE21B6">
          <w:delText>ion</w:delText>
        </w:r>
      </w:del>
      <w:r>
        <w:t xml:space="preserve"> </w:t>
      </w:r>
      <w:del w:id="416" w:author="Kahnt, Thorsten (NIH/NIDA) [E]" w:date="2025-05-07T09:08:00Z">
        <w:r w:rsidDel="00EE21B6">
          <w:delText xml:space="preserve">of </w:delText>
        </w:r>
      </w:del>
      <w:r>
        <w:t xml:space="preserve">subtle order effects. Another limitation is the difference in perceived TMS discomfort and intensity between cTBS and sham conditions as reported in </w:t>
      </w:r>
      <w:ins w:id="417" w:author="Kahnt, Thorsten (NIH/NIDA) [E]" w:date="2025-05-06T14:25:00Z">
        <w:r w:rsidR="00BD3CB2">
          <w:t xml:space="preserve">the </w:t>
        </w:r>
      </w:ins>
      <w:r>
        <w:t xml:space="preserve">current </w:t>
      </w:r>
      <w:del w:id="418" w:author="Kahnt, Thorsten (NIH/NIDA) [E]" w:date="2025-05-06T14:25:00Z">
        <w:r w:rsidDel="00BD3CB2">
          <w:delText xml:space="preserve">work </w:delText>
        </w:r>
      </w:del>
      <w:r>
        <w:t xml:space="preserve">and our previous work (Liu et al. 2024). However, </w:t>
      </w:r>
      <w:del w:id="419" w:author="Kahnt, Thorsten (NIH/NIDA) [E]" w:date="2025-05-06T14:25:00Z">
        <w:r w:rsidDel="00BD3CB2">
          <w:delText>our analyses</w:delText>
        </w:r>
      </w:del>
      <w:ins w:id="420" w:author="Kahnt, Thorsten (NIH/NIDA) [E]" w:date="2025-05-06T14:25:00Z">
        <w:r w:rsidR="00BD3CB2">
          <w:t>we</w:t>
        </w:r>
      </w:ins>
      <w:r>
        <w:t xml:space="preserve"> found no differences in these ratings between anterior and posterior sites, and </w:t>
      </w:r>
      <w:del w:id="421" w:author="Kahnt, Thorsten (NIH/NIDA) [E]" w:date="2025-05-07T09:09:00Z">
        <w:r w:rsidDel="00A96F76">
          <w:delText xml:space="preserve">they </w:delText>
        </w:r>
      </w:del>
      <w:ins w:id="422" w:author="Kahnt, Thorsten (NIH/NIDA) [E]" w:date="2025-05-07T09:09:00Z">
        <w:r w:rsidR="00A96F76">
          <w:t xml:space="preserve">individual differences </w:t>
        </w:r>
      </w:ins>
      <w:r>
        <w:t>did not account for the observed behavioral effects.</w:t>
      </w:r>
    </w:p>
    <w:p w14:paraId="3FE3FB0D" w14:textId="77777777" w:rsidR="002B6979" w:rsidRDefault="00000000">
      <w:pPr>
        <w:pStyle w:val="Heading1"/>
      </w:pPr>
      <w:bookmarkStart w:id="423" w:name="sec-conc"/>
      <w:bookmarkEnd w:id="256"/>
      <w:r>
        <w:lastRenderedPageBreak/>
        <w:t>Conclusion</w:t>
      </w:r>
    </w:p>
    <w:p w14:paraId="28230408" w14:textId="37069600" w:rsidR="002B6979" w:rsidRDefault="00000000">
      <w:pPr>
        <w:pStyle w:val="FirstParagraph"/>
      </w:pPr>
      <w:r>
        <w:t xml:space="preserve">In conclusion, our study reveals distinct roles of the anterior and posterior OFC </w:t>
      </w:r>
      <w:ins w:id="424" w:author="Kahnt, Thorsten (NIH/NIDA) [E]" w:date="2025-05-06T14:25:00Z">
        <w:r w:rsidR="00BD3CB2">
          <w:t xml:space="preserve">network </w:t>
        </w:r>
      </w:ins>
      <w:r>
        <w:t xml:space="preserve">in cognitive map formation and its use </w:t>
      </w:r>
      <w:del w:id="425" w:author="Kahnt, Thorsten (NIH/NIDA) [E]" w:date="2025-05-06T14:25:00Z">
        <w:r w:rsidDel="00BD3CB2">
          <w:delText>in an outcome devaluation task</w:delText>
        </w:r>
      </w:del>
      <w:ins w:id="426" w:author="Kahnt, Thorsten (NIH/NIDA) [E]" w:date="2025-05-06T14:25:00Z">
        <w:r w:rsidR="00BD3CB2">
          <w:t xml:space="preserve">for </w:t>
        </w:r>
      </w:ins>
      <w:ins w:id="427" w:author="Kahnt, Thorsten (NIH/NIDA) [E]" w:date="2025-05-07T09:10:00Z">
        <w:r w:rsidR="00A96F76">
          <w:t>goal-directed</w:t>
        </w:r>
      </w:ins>
      <w:ins w:id="428" w:author="Kahnt, Thorsten (NIH/NIDA) [E]" w:date="2025-05-06T14:25:00Z">
        <w:r w:rsidR="00BD3CB2">
          <w:t xml:space="preserve"> behavior</w:t>
        </w:r>
      </w:ins>
      <w:r>
        <w:t xml:space="preserve"> in humans. These findings contribute to a </w:t>
      </w:r>
      <w:del w:id="429" w:author="Kahnt, Thorsten (NIH/NIDA) [E]" w:date="2025-05-06T14:25:00Z">
        <w:r w:rsidDel="00BD3CB2">
          <w:delText xml:space="preserve">deeper </w:delText>
        </w:r>
      </w:del>
      <w:ins w:id="430" w:author="Kahnt, Thorsten (NIH/NIDA) [E]" w:date="2025-05-06T14:25:00Z">
        <w:r w:rsidR="00BD3CB2">
          <w:t xml:space="preserve">better </w:t>
        </w:r>
      </w:ins>
      <w:r>
        <w:t xml:space="preserve">understanding of </w:t>
      </w:r>
      <w:ins w:id="431" w:author="Kahnt, Thorsten (NIH/NIDA) [E]" w:date="2025-05-06T14:25:00Z">
        <w:r w:rsidR="00BD3CB2">
          <w:t xml:space="preserve">the functional role of </w:t>
        </w:r>
      </w:ins>
      <w:r>
        <w:t>OFC subregions in adaptive decision-making. Additionally, this work offers valuable insights for research in rodents and non-human primates, advancing our understanding of the neural mechanisms underlying adaptive decision-making across species.</w:t>
      </w:r>
    </w:p>
    <w:p w14:paraId="625E665E" w14:textId="77777777" w:rsidR="002B6979" w:rsidRDefault="00000000">
      <w:pPr>
        <w:pStyle w:val="Heading1"/>
      </w:pPr>
      <w:bookmarkStart w:id="432" w:name="sec:method"/>
      <w:bookmarkEnd w:id="423"/>
      <w:r>
        <w:t>Methods</w:t>
      </w:r>
    </w:p>
    <w:p w14:paraId="5A8A1E94" w14:textId="77777777" w:rsidR="002B6979" w:rsidRDefault="00000000">
      <w:pPr>
        <w:pStyle w:val="Heading2"/>
      </w:pPr>
      <w:bookmarkStart w:id="433" w:name="participants"/>
      <w:r>
        <w:t>Participants</w:t>
      </w:r>
    </w:p>
    <w:p w14:paraId="7FC40C52" w14:textId="699D3547" w:rsidR="002B6979" w:rsidRDefault="00000000">
      <w:pPr>
        <w:pStyle w:val="FirstParagraph"/>
      </w:pPr>
      <w:r>
        <w:t xml:space="preserve">Eighty-eight healthy, right-handed participants (ages 18-40) with no history of psychiatric or neurological disease provided written informed consent to participate in this study. Of these, 48 participants (16 males; ages 18-40, mean = 25.17, SD = 4.14) completed all sessions. Due to a technical error, behavioral data from the cTBS-sham session were unavailable for one participant, but data from the other two sessions were included in the analysis where applicable. MRI data for five resting-state scans were not acquired and </w:t>
      </w:r>
      <w:del w:id="434" w:author="Kahnt, Thorsten (NIH/NIDA) [E]" w:date="2025-05-06T14:27:00Z">
        <w:r w:rsidDel="00BD3CB2">
          <w:delText xml:space="preserve">were </w:delText>
        </w:r>
      </w:del>
      <w:r>
        <w:t>excluded from analysis. All participants fasted for at least four hours before each study visit.</w:t>
      </w:r>
    </w:p>
    <w:p w14:paraId="1F19AFF6" w14:textId="77777777" w:rsidR="002B6979" w:rsidRDefault="00000000">
      <w:pPr>
        <w:pStyle w:val="Heading2"/>
      </w:pPr>
      <w:bookmarkStart w:id="435" w:name="study-design"/>
      <w:bookmarkEnd w:id="433"/>
      <w:r>
        <w:t>Study design</w:t>
      </w:r>
    </w:p>
    <w:p w14:paraId="378021BF" w14:textId="75C2483A" w:rsidR="002B6979" w:rsidRDefault="00000000">
      <w:pPr>
        <w:pStyle w:val="FirstParagraph"/>
      </w:pPr>
      <w:r>
        <w:t>The study consisted of eight visits (</w:t>
      </w:r>
      <w:hyperlink w:anchor="fig-design">
        <w:r>
          <w:rPr>
            <w:rStyle w:val="Hyperlink"/>
          </w:rPr>
          <w:t>1</w:t>
        </w:r>
      </w:hyperlink>
      <w:r>
        <w:t xml:space="preserve">A, D), with Day 1 and Day 2 occurring </w:t>
      </w:r>
      <w:ins w:id="436" w:author="Kahnt, Thorsten (NIH/NIDA) [E]" w:date="2025-05-06T14:27:00Z">
        <w:r w:rsidR="00BD3CB2">
          <w:t xml:space="preserve">on </w:t>
        </w:r>
      </w:ins>
      <w:del w:id="437" w:author="Kahnt, Thorsten (NIH/NIDA) [E]" w:date="2025-05-06T14:27:00Z">
        <w:r w:rsidDel="00BD3CB2">
          <w:delText xml:space="preserve">consecutively </w:delText>
        </w:r>
      </w:del>
      <w:ins w:id="438" w:author="Kahnt, Thorsten (NIH/NIDA) [E]" w:date="2025-05-06T14:27:00Z">
        <w:r w:rsidR="00BD3CB2">
          <w:t>consecutive days. The two-day experiment was</w:t>
        </w:r>
      </w:ins>
      <w:del w:id="439" w:author="Kahnt, Thorsten (NIH/NIDA) [E]" w:date="2025-05-06T14:27:00Z">
        <w:r w:rsidDel="00BD3CB2">
          <w:delText>and</w:delText>
        </w:r>
      </w:del>
      <w:r>
        <w:t xml:space="preserve"> repeated across three sessions. Sessions were spaced at least one week apart, with a median interval of 13.5 days, a mean of 18.02 days (SD = 9.09), and a range of 7 to 63 days. On each Day 1 and Day 2, participants received either continuous theta-burst stimulation (cTBS, labeled C) or sham stimulation (S). Over the three sessions, they experienced three TMS conditions: cTBS-sham (CS), sham-cTBS (SC), and sham-sham (SS). The order of these conditions was counterbalanced, with 9 participants receiving CS-SC-SS, 7 receiving CS-SS-SC, and the remaining 32 equally assigned to one of the other four possible sequences</w:t>
      </w:r>
      <w:ins w:id="440" w:author="Kahnt, Thorsten (NIH/NIDA) [E]" w:date="2025-05-06T14:29:00Z">
        <w:r w:rsidR="00523567">
          <w:t xml:space="preserve"> (</w:t>
        </w:r>
      </w:ins>
      <w:ins w:id="441" w:author="Kahnt, Thorsten (NIH/NIDA) [E]" w:date="2025-05-06T14:30:00Z">
        <w:r w:rsidR="00523567">
          <w:t>SC-CS-SS, SC-SS-CS, SS-CS-SC, and SS-SC-CS</w:t>
        </w:r>
      </w:ins>
      <w:ins w:id="442" w:author="Kahnt, Thorsten (NIH/NIDA) [E]" w:date="2025-05-06T14:29:00Z">
        <w:r w:rsidR="00523567">
          <w:t>)</w:t>
        </w:r>
      </w:ins>
      <w:r>
        <w:t>.</w:t>
      </w:r>
    </w:p>
    <w:p w14:paraId="499B6AC3" w14:textId="77777777" w:rsidR="002B6979" w:rsidRDefault="00000000">
      <w:pPr>
        <w:pStyle w:val="BodyText"/>
      </w:pPr>
      <w:r>
        <w:t>To prevent differences in stimulation location from affecting participants’ experience across sessions, each participant received TMS targeting either the anterior or posterior portion of the lateral OFC throughout all three sessions. Among the participants, 16 of 32 females and 9 of 16 males received TMS targeted to the posterior portion. Additionally, the order of satiation conditions was counterbalanced: half of the participants received a sweet meal in their first session, while the other half received a savory meal. The sated odor type alternated for each participant across the three sessions (e.g., savory-sweet-savory or sweet-savory-sweet).</w:t>
      </w:r>
    </w:p>
    <w:p w14:paraId="6A5B9487" w14:textId="77777777" w:rsidR="002B6979" w:rsidRDefault="00000000">
      <w:pPr>
        <w:pStyle w:val="Heading2"/>
      </w:pPr>
      <w:bookmarkStart w:id="443" w:name="screening-session"/>
      <w:bookmarkEnd w:id="435"/>
      <w:r>
        <w:lastRenderedPageBreak/>
        <w:t>Screening session</w:t>
      </w:r>
    </w:p>
    <w:p w14:paraId="565DE924" w14:textId="77777777" w:rsidR="002B6979" w:rsidRDefault="00000000">
      <w:pPr>
        <w:pStyle w:val="FirstParagraph"/>
      </w:pPr>
      <w:r>
        <w:t>After providing informed consent and completing eligibility screening, participants rated the pleasantness of eight food odors. These odors, supplied by International Flavors and Fragrances (New York, NY), included four savory (garlic, potato chip, pizza, barbecue) and four sweet (chocolate, yellow cake, pineapple cake, gingerbread) odors. In each trial, participants smelled a food odor for 2 seconds and rated their liking on a visual analog scale ranging from “Most Disliked Sensation Imaginable” to “Most Liked Sensation Imaginable.” Ratings were made using a scroll wheel and keyboard press. Each odor was presented three times in a pseudo-randomized order, and ratings were averaged per odor. Based on these ratings, two odors (one savory, one sweet) that were pleasant (above neutral) and closely matched were selected for the discrimination and choice tasks. These odors were used across all three sessions. Participants were excluded if no suitable odors were identified.</w:t>
      </w:r>
    </w:p>
    <w:p w14:paraId="6BC5EBB5" w14:textId="77777777" w:rsidR="002B6979" w:rsidRDefault="00000000">
      <w:pPr>
        <w:pStyle w:val="BodyText"/>
      </w:pPr>
      <w:r>
        <w:t>A custom-built, computer-controlled olfactometer was used to deliver the odors with precise timing to nasal masks worn by participants. The olfactometer directed medical-grade air through the headspace of amber bottles containing the odor solutions at a constant flow rate of 3.2L/min. Using two independent mass flow controllers (Alicat, Tucson, AZ), the device enabled precise dilution of the odorized air with odorless air. Throughout the experiment, a constant stream of odorless air was delivered, and odorized air was mixed in at specific time points without altering the overall flow rate or causing somatosensory stimulation.</w:t>
      </w:r>
    </w:p>
    <w:p w14:paraId="22F07298" w14:textId="77777777" w:rsidR="002B6979" w:rsidRDefault="00000000">
      <w:pPr>
        <w:pStyle w:val="Heading2"/>
      </w:pPr>
      <w:bookmarkStart w:id="444" w:name="day-0-scan-motor-threshold"/>
      <w:bookmarkEnd w:id="443"/>
      <w:r>
        <w:t>Day 0: Scan &amp; Motor threshold</w:t>
      </w:r>
    </w:p>
    <w:p w14:paraId="7D690429" w14:textId="2C1BAFFC" w:rsidR="002B6979" w:rsidRDefault="00000000">
      <w:pPr>
        <w:pStyle w:val="FirstParagraph"/>
      </w:pPr>
      <w:r>
        <w:t xml:space="preserve">We acquired a T1-weighted structural MRI scan to assist with TMS neuronavigation and an 8 min multi-echo resting-state fMRI scan (310 volumes, TR = 1.5s) to individually define the OFC-targeted cTBS coordinates (see section </w:t>
      </w:r>
      <w:hyperlink w:anchor="coordination-selection">
        <w:r>
          <w:rPr>
            <w:rStyle w:val="Hyperlink"/>
          </w:rPr>
          <w:t>5.8</w:t>
        </w:r>
      </w:hyperlink>
      <w:r>
        <w:t xml:space="preserve">). The same scanning parameters were used for other resting-state scans. We then measured resting motor threshold (rMT) by administering single TMS pulses to the hand area of the left motor cortex. rMT was defined as the lowest </w:t>
      </w:r>
      <w:del w:id="445" w:author="Kahnt, Thorsten (NIH/NIDA) [E]" w:date="2025-05-06T14:34:00Z">
        <w:r w:rsidDel="00523567">
          <w:delText xml:space="preserve">percentage of </w:delText>
        </w:r>
      </w:del>
      <w:r>
        <w:t>stimulator output required to evoke 5 visible thumb movements from 10 pulses.</w:t>
      </w:r>
    </w:p>
    <w:p w14:paraId="40D19C05" w14:textId="77777777" w:rsidR="002B6979" w:rsidRDefault="00000000">
      <w:pPr>
        <w:pStyle w:val="Heading2"/>
      </w:pPr>
      <w:bookmarkStart w:id="446" w:name="day-1-discrimination-task"/>
      <w:bookmarkEnd w:id="444"/>
      <w:r>
        <w:t>Day 1: Discrimination task</w:t>
      </w:r>
    </w:p>
    <w:p w14:paraId="445B40DC" w14:textId="650CD4B5" w:rsidR="002B6979" w:rsidRDefault="00000000">
      <w:pPr>
        <w:pStyle w:val="FirstParagraph"/>
      </w:pPr>
      <w:r>
        <w:t xml:space="preserve">Participants first underwent a TMS session (cTBS or sham, see section </w:t>
      </w:r>
      <w:hyperlink w:anchor="tms">
        <w:r>
          <w:rPr>
            <w:rStyle w:val="Hyperlink"/>
          </w:rPr>
          <w:t>5.9</w:t>
        </w:r>
      </w:hyperlink>
      <w:r>
        <w:t xml:space="preserve">) followed by a resting-state scan. Then they completed five runs of a discrimination task. In each trial, participants chose between two fractal stimuli: one associated with a savory or sweet odor, and the other with clean air. Stimuli were displayed for 3 seconds, followed by a choice phase (maximum 3 seconds). If participants selected a stimulus leading to an odor, the odor was delivered for 2 seconds. The inter-trial interval ranged from 4 to 8 seconds. Each run consisted of 24 trials, using four groups of stimulus pairs: two sets (A and B) crossed with sweet/savory odors. Each combination had three non-overlapping stimulus pairs, resulting in 24 distinct fractals. Each pair was presented twice to counterbalance left </w:t>
      </w:r>
      <w:r>
        <w:lastRenderedPageBreak/>
        <w:t>and right positions</w:t>
      </w:r>
      <w:ins w:id="447" w:author="Kahnt, Thorsten (NIH/NIDA) [E]" w:date="2025-05-06T14:36:00Z">
        <w:r w:rsidR="00523567">
          <w:t xml:space="preserve"> on the screen</w:t>
        </w:r>
      </w:ins>
      <w:r>
        <w:t>. Choice and response times were recorded for each trial, and different fractals were used across the three sessions.</w:t>
      </w:r>
    </w:p>
    <w:p w14:paraId="7BD417FA" w14:textId="77777777" w:rsidR="002B6979" w:rsidRDefault="00000000">
      <w:pPr>
        <w:pStyle w:val="Heading2"/>
      </w:pPr>
      <w:bookmarkStart w:id="448" w:name="day-2-meal-and-choice"/>
      <w:bookmarkEnd w:id="446"/>
      <w:r>
        <w:t>Day 2: Meal consumption and free choice task</w:t>
      </w:r>
    </w:p>
    <w:p w14:paraId="12A8CCC8" w14:textId="36481E0C" w:rsidR="002B6979" w:rsidRDefault="00000000">
      <w:pPr>
        <w:pStyle w:val="FirstParagraph"/>
      </w:pPr>
      <w:r>
        <w:t xml:space="preserve">Day 2 started with an odor pleasantness rating followed by a choice task (pre-meal) where participants selected between pairs of stimuli. Afterwards, participants underwent a TMS session and then had a meal carefully matched in flavor to either the sweet or savory food odor used in their task. Following the meal, participants completed another set of odor pleasantness ratings and the post-meal free choice task. Both pre-meal and post-meal choice tasks instructed participants to choose based on their current odor preferences. </w:t>
      </w:r>
      <w:del w:id="449" w:author="Kahnt, Thorsten (NIH/NIDA) [E]" w:date="2025-05-06T14:44:00Z">
        <w:r w:rsidDel="00E872D3">
          <w:delText xml:space="preserve">In the pre-meal free choice task, participants received the odor associated with their selected stimulus. In the post-meal free choice task, no odors were delivered immediately, but participants were told that five randomly selected trials </w:delText>
        </w:r>
      </w:del>
      <w:del w:id="450" w:author="Kahnt, Thorsten (NIH/NIDA) [E]" w:date="2025-05-06T14:40:00Z">
        <w:r w:rsidDel="00E872D3">
          <w:delText xml:space="preserve">would result in odor delivery </w:delText>
        </w:r>
      </w:del>
      <w:del w:id="451" w:author="Kahnt, Thorsten (NIH/NIDA) [E]" w:date="2025-05-06T14:44:00Z">
        <w:r w:rsidDel="00E872D3">
          <w:delText xml:space="preserve">at the end of </w:delText>
        </w:r>
      </w:del>
      <w:del w:id="452" w:author="Kahnt, Thorsten (NIH/NIDA) [E]" w:date="2025-05-06T14:40:00Z">
        <w:r w:rsidDel="00E872D3">
          <w:delText>all trials</w:delText>
        </w:r>
      </w:del>
      <w:del w:id="453" w:author="Kahnt, Thorsten (NIH/NIDA) [E]" w:date="2025-05-06T14:44:00Z">
        <w:r w:rsidDel="00E872D3">
          <w:delText>.</w:delText>
        </w:r>
      </w:del>
    </w:p>
    <w:p w14:paraId="70C4CAFA" w14:textId="090F6C91" w:rsidR="002B6979" w:rsidRDefault="00000000">
      <w:pPr>
        <w:pStyle w:val="BodyText"/>
      </w:pPr>
      <w:r>
        <w:t xml:space="preserve">The pre-meal free choice task included 30 trials, all from set A, consisting of 3 sweet vs. clean air pairs, 3 </w:t>
      </w:r>
      <w:proofErr w:type="gramStart"/>
      <w:r>
        <w:t>savory</w:t>
      </w:r>
      <w:proofErr w:type="gramEnd"/>
      <w:r>
        <w:t xml:space="preserve"> vs. clean air pairs, and 9 savory vs. sweet pairs. Each pair was presented twice to counterbalance left and right positions</w:t>
      </w:r>
      <w:ins w:id="454" w:author="Kahnt, Thorsten (NIH/NIDA) [E]" w:date="2025-05-06T14:41:00Z">
        <w:r w:rsidR="00E872D3">
          <w:t xml:space="preserve"> on the screen</w:t>
        </w:r>
      </w:ins>
      <w:r>
        <w:t xml:space="preserve">. The post-meal choice task included 60 trials from both sets A and B. In both pre- and post-meal choice tasks, similar to the discrimination task, every trial began with a pair of stimuli presented for 3 seconds, followed by a decision phase of up to 3 seconds. In the pre-meal free choice task, if participants selected a stimulus linked to an odor, the odor was delivered for 2 seconds after their choices. </w:t>
      </w:r>
      <w:ins w:id="455" w:author="Kahnt, Thorsten (NIH/NIDA) [E]" w:date="2025-05-06T14:42:00Z">
        <w:r w:rsidR="00E872D3">
          <w:t xml:space="preserve">No odors were delivered </w:t>
        </w:r>
      </w:ins>
      <w:ins w:id="456" w:author="Kahnt, Thorsten (NIH/NIDA) [E]" w:date="2025-05-06T14:43:00Z">
        <w:r w:rsidR="00E872D3">
          <w:t xml:space="preserve">during </w:t>
        </w:r>
      </w:ins>
      <w:del w:id="457" w:author="Kahnt, Thorsten (NIH/NIDA) [E]" w:date="2025-05-06T14:43:00Z">
        <w:r w:rsidDel="00E872D3">
          <w:delText xml:space="preserve">In </w:delText>
        </w:r>
      </w:del>
      <w:r>
        <w:t>the post-meal free choice task</w:t>
      </w:r>
      <w:ins w:id="458" w:author="Kahnt, Thorsten (NIH/NIDA) [E]" w:date="2025-05-06T14:43:00Z">
        <w:r w:rsidR="00E872D3" w:rsidRPr="00E872D3">
          <w:t xml:space="preserve"> </w:t>
        </w:r>
        <w:r w:rsidR="00E872D3">
          <w:t xml:space="preserve">participants received the odors </w:t>
        </w:r>
      </w:ins>
      <w:ins w:id="459" w:author="Kahnt, Thorsten (NIH/NIDA) [E]" w:date="2025-05-06T14:44:00Z">
        <w:r w:rsidR="00E872D3">
          <w:t>chosen in</w:t>
        </w:r>
      </w:ins>
      <w:ins w:id="460" w:author="Kahnt, Thorsten (NIH/NIDA) [E]" w:date="2025-05-06T14:43:00Z">
        <w:r w:rsidR="00E872D3">
          <w:t xml:space="preserve"> five randomly selected trials at the end of the task</w:t>
        </w:r>
      </w:ins>
      <w:ins w:id="461" w:author="Kahnt, Thorsten (NIH/NIDA) [E]" w:date="2025-05-06T14:42:00Z">
        <w:r w:rsidR="00E872D3">
          <w:t xml:space="preserve">. </w:t>
        </w:r>
      </w:ins>
      <w:del w:id="462" w:author="Kahnt, Thorsten (NIH/NIDA) [E]" w:date="2025-05-06T14:42:00Z">
        <w:r w:rsidDel="00E872D3">
          <w:delText xml:space="preserve">, five odors were delivered, each for 2 seconds, after all trials were completed. </w:delText>
        </w:r>
      </w:del>
      <w:r>
        <w:t>The inter-trial interval ranged from 4 to 8 seconds, and choice and response times were recorded from all trials. Pre- and post-meal free choices for both set A and set B stimuli were highly correlated (</w:t>
      </w:r>
      <w:hyperlink w:anchor="EDFig_sets">
        <w:r>
          <w:rPr>
            <w:rStyle w:val="Hyperlink"/>
          </w:rPr>
          <w:t>8</w:t>
        </w:r>
      </w:hyperlink>
      <w:r>
        <w:t>), indicating consistent choices across sets based on odor preferences. Thus, to assess the satiation effect on choices, we used the pre-meal average choice from set A as a session-wise odor preference baseline and compared it with the post-meal choices.</w:t>
      </w:r>
    </w:p>
    <w:p w14:paraId="48ABCD1C" w14:textId="77777777" w:rsidR="002B6979" w:rsidRDefault="00000000">
      <w:pPr>
        <w:pStyle w:val="Heading2"/>
      </w:pPr>
      <w:bookmarkStart w:id="463" w:name="mri-data-acquisition"/>
      <w:bookmarkEnd w:id="448"/>
      <w:r>
        <w:t>MRI data acquisition</w:t>
      </w:r>
    </w:p>
    <w:p w14:paraId="01E8816B" w14:textId="1E167432" w:rsidR="002B6979" w:rsidRDefault="00000000">
      <w:pPr>
        <w:pStyle w:val="FirstParagraph"/>
      </w:pPr>
      <w:del w:id="464" w:author="Kahnt, Thorsten (NIH/NIDA) [E]" w:date="2025-05-06T14:47:00Z">
        <w:r w:rsidDel="00E872D3">
          <w:delText xml:space="preserve">Each TMS session on Day 1 and Day 2 was immediately followed by a resting-state MRI scan. </w:delText>
        </w:r>
      </w:del>
      <w:r>
        <w:t xml:space="preserve">MRI data were acquired on a Siemens 3T PRISMA system equipped with a 64-channel head-neck coil. </w:t>
      </w:r>
      <w:ins w:id="465" w:author="Kahnt, Thorsten (NIH/NIDA) [E]" w:date="2025-05-06T14:47:00Z">
        <w:r w:rsidR="00E872D3">
          <w:t xml:space="preserve">Each TMS session on Day 1 and Day 2 was immediately followed by a resting-state MRI scan. </w:t>
        </w:r>
      </w:ins>
      <w:r>
        <w:t>Resting-state fMRI data were collected across all seven sessions with the same multi-echo sequence (310 volumes; TR = 1.5s; TE1-TE3 = 14.60ms, 39.04ms, 63.48ms). The short TE of the first echo is beneficial to mitigate signal dropout near the OFC, as demonstrated in previous studies using both resting-state and task-based fMRI (Fernandez et al. 2017; Poser et al. 2006; Kirilina et al. 2016; Zhao et al. 2024). Other scanning parameters included: flip angle, 72°, slice thickness, 2mm (no gap), multi-band acceleration factor 4, 60 slices with interleaved acquisition, matrix size 104 x 104 voxels, and field of view 208mm x 208mm. A 1mm isotropic T1-weighted structural scan was acquired on Day 0 session for neuronavigation during TMS and to aid spatial normalization.</w:t>
      </w:r>
    </w:p>
    <w:p w14:paraId="4FB99BF8" w14:textId="77777777" w:rsidR="002B6979" w:rsidRDefault="00000000">
      <w:pPr>
        <w:pStyle w:val="Heading2"/>
      </w:pPr>
      <w:bookmarkStart w:id="466" w:name="coordination-selection"/>
      <w:bookmarkEnd w:id="463"/>
      <w:r>
        <w:lastRenderedPageBreak/>
        <w:t>Coordination selection for network-targeted TMS</w:t>
      </w:r>
    </w:p>
    <w:p w14:paraId="4A4E5AEA" w14:textId="77777777" w:rsidR="00C24C44" w:rsidRDefault="00000000">
      <w:pPr>
        <w:pStyle w:val="FirstParagraph"/>
        <w:rPr>
          <w:ins w:id="467" w:author="Kahnt, Thorsten (NIH/NIDA) [E]" w:date="2025-05-06T14:51:00Z"/>
        </w:rPr>
      </w:pPr>
      <w:r>
        <w:t>The stimulation coordinates were computed based on the multi-echo resting-state MRI data collected from the Day 0 session. We defined our stimulation targets in the right hemisphere’s aOFC and pOFC using MNI coordinates: aOFC [34, 54, -14] and pOFC [28, 38, -16]. The pOFC coordinates were identical to those used in our previous network-targeted TMS studies (Howard et al. 2020; Liu et al. 2024; F. Wang et al. 2020; Tegelbeckers et al. 2023</w:t>
      </w:r>
      <w:del w:id="468" w:author="Kahnt, Thorsten (NIH/NIDA) [E]" w:date="2025-05-06T14:49:00Z">
        <w:r w:rsidDel="00E872D3">
          <w:delText xml:space="preserve">), </w:delText>
        </w:r>
      </w:del>
      <w:ins w:id="469" w:author="Kahnt, Thorsten (NIH/NIDA) [E]" w:date="2025-05-06T14:49:00Z">
        <w:r w:rsidR="00E872D3">
          <w:t xml:space="preserve">). </w:t>
        </w:r>
      </w:ins>
      <w:del w:id="470" w:author="Kahnt, Thorsten (NIH/NIDA) [E]" w:date="2025-05-06T14:49:00Z">
        <w:r w:rsidDel="00E872D3">
          <w:delText xml:space="preserve">which have been found to correlate with the identity of reward outcomes (Howard et al. 2020; F. Wang et al. 2020). </w:delText>
        </w:r>
      </w:del>
      <w:r>
        <w:t xml:space="preserve">Each targeted coordinate in the aOFC and pOFC exhibited strong functional connectivity with </w:t>
      </w:r>
      <w:del w:id="471" w:author="Kahnt, Thorsten (NIH/NIDA) [E]" w:date="2025-05-06T14:49:00Z">
        <w:r w:rsidDel="00C24C44">
          <w:delText xml:space="preserve">separate </w:delText>
        </w:r>
      </w:del>
      <w:ins w:id="472" w:author="Kahnt, Thorsten (NIH/NIDA) [E]" w:date="2025-05-06T14:49:00Z">
        <w:r w:rsidR="00C24C44">
          <w:t xml:space="preserve">isolated clusters in the </w:t>
        </w:r>
      </w:ins>
      <w:r>
        <w:t xml:space="preserve">LPFC </w:t>
      </w:r>
      <w:del w:id="473" w:author="Kahnt, Thorsten (NIH/NIDA) [E]" w:date="2025-05-06T14:49:00Z">
        <w:r w:rsidDel="00C24C44">
          <w:delText xml:space="preserve">clusters </w:delText>
        </w:r>
      </w:del>
      <w:r>
        <w:t>with peak coordinate</w:t>
      </w:r>
      <w:ins w:id="474" w:author="Kahnt, Thorsten (NIH/NIDA) [E]" w:date="2025-05-06T14:50:00Z">
        <w:r w:rsidR="00C24C44">
          <w:t>s</w:t>
        </w:r>
      </w:ins>
      <w:r>
        <w:t xml:space="preserve"> of [44, 28, 38] and [46, 38, 14], respectively</w:t>
      </w:r>
      <w:ins w:id="475" w:author="Kahnt, Thorsten (NIH/NIDA) [E]" w:date="2025-05-06T14:51:00Z">
        <w:r w:rsidR="00C24C44">
          <w:t>,</w:t>
        </w:r>
      </w:ins>
      <w:del w:id="476" w:author="Kahnt, Thorsten (NIH/NIDA) [E]" w:date="2025-05-06T14:50:00Z">
        <w:r w:rsidDel="00C24C44">
          <w:delText>. This functional connectivity was</w:delText>
        </w:r>
      </w:del>
      <w:ins w:id="477" w:author="Kahnt, Thorsten (NIH/NIDA) [E]" w:date="2025-05-06T14:50:00Z">
        <w:r w:rsidR="00C24C44">
          <w:t xml:space="preserve"> as</w:t>
        </w:r>
      </w:ins>
      <w:r>
        <w:t xml:space="preserve"> determined </w:t>
      </w:r>
      <w:del w:id="478" w:author="Kahnt, Thorsten (NIH/NIDA) [E]" w:date="2025-05-06T14:50:00Z">
        <w:r w:rsidDel="00C24C44">
          <w:delText>based on</w:delText>
        </w:r>
      </w:del>
      <w:ins w:id="479" w:author="Kahnt, Thorsten (NIH/NIDA) [E]" w:date="2025-05-06T14:50:00Z">
        <w:r w:rsidR="00C24C44">
          <w:t>in</w:t>
        </w:r>
      </w:ins>
      <w:r>
        <w:t xml:space="preserve"> </w:t>
      </w:r>
      <w:del w:id="480" w:author="Kahnt, Thorsten (NIH/NIDA) [E]" w:date="2025-05-06T14:50:00Z">
        <w:r w:rsidDel="00C24C44">
          <w:delText>a meta-analysis</w:delText>
        </w:r>
      </w:del>
      <w:ins w:id="481" w:author="Kahnt, Thorsten (NIH/NIDA) [E]" w:date="2025-05-06T14:50:00Z">
        <w:r w:rsidR="00C24C44">
          <w:t>data</w:t>
        </w:r>
      </w:ins>
      <w:r>
        <w:t xml:space="preserve"> from Neurosynth.org involving a sample of 1,000 subjects. </w:t>
      </w:r>
    </w:p>
    <w:p w14:paraId="1EA1587B" w14:textId="60C8E01E" w:rsidR="002B6979" w:rsidRDefault="00000000">
      <w:pPr>
        <w:pStyle w:val="FirstParagraph"/>
      </w:pPr>
      <w:r>
        <w:t xml:space="preserve">We first generated spherical masks of 8-mm radius around these four coordinates in MNI space, each inclusively masked by the gray matter tissue probability map provided by SPM12 (thresholded at &gt; 0.1). We then transformed these four masks to each subject’s native space using the inverse deformation field generated during the normalization of the T1 anatomical image. We then specified two resting-state fMRI functional connectivity analyses (one per region) for each subject, using individual </w:t>
      </w:r>
      <w:proofErr w:type="spellStart"/>
      <w:ins w:id="482" w:author="Kahnt, Thorsten (NIH/NIDA) [E]" w:date="2025-05-06T14:52:00Z">
        <w:r w:rsidR="00C24C44">
          <w:t>a</w:t>
        </w:r>
      </w:ins>
      <w:r>
        <w:t>OFC</w:t>
      </w:r>
      <w:proofErr w:type="spellEnd"/>
      <w:r>
        <w:t xml:space="preserve"> </w:t>
      </w:r>
      <w:ins w:id="483" w:author="Kahnt, Thorsten (NIH/NIDA) [E]" w:date="2025-05-06T14:52:00Z">
        <w:r w:rsidR="00C24C44">
          <w:t xml:space="preserve">and </w:t>
        </w:r>
        <w:proofErr w:type="spellStart"/>
        <w:r w:rsidR="00C24C44">
          <w:t>pOFC</w:t>
        </w:r>
        <w:proofErr w:type="spellEnd"/>
        <w:r w:rsidR="00C24C44">
          <w:t xml:space="preserve"> </w:t>
        </w:r>
      </w:ins>
      <w:r>
        <w:t>masks as the seed region</w:t>
      </w:r>
      <w:ins w:id="484" w:author="Kahnt, Thorsten (NIH/NIDA) [E]" w:date="2025-05-06T14:52:00Z">
        <w:r w:rsidR="00C24C44">
          <w:t>s</w:t>
        </w:r>
      </w:ins>
      <w:r>
        <w:t xml:space="preserve"> and motion parameters from the realignment of the first echo as regressors of no interest. Finally, stimulation coordinates were defined as the voxels within the right LPFC masks with the strongest functional connectivity to the right aOFC and pOFC seed regions, respectively. We used infrared MRI-guided stereotactic neuronavigation (LOCALITE) to apply stimulation to these two individual LPFC coordinates.</w:t>
      </w:r>
    </w:p>
    <w:p w14:paraId="2ECC39EE" w14:textId="77777777" w:rsidR="002B6979" w:rsidRDefault="00000000">
      <w:pPr>
        <w:pStyle w:val="Heading2"/>
      </w:pPr>
      <w:bookmarkStart w:id="485" w:name="tms"/>
      <w:bookmarkEnd w:id="466"/>
      <w:r>
        <w:t>Transcranial magnetic stimulation</w:t>
      </w:r>
    </w:p>
    <w:p w14:paraId="6BD731BB" w14:textId="77777777" w:rsidR="002B6979" w:rsidRDefault="00000000">
      <w:pPr>
        <w:pStyle w:val="FirstParagraph"/>
      </w:pPr>
      <w:r>
        <w:t>Similar to our previous work, the target coordinates were defined as the locations in the right LPFC with the strongest functional connectivity with the corresponding right OFC seed regions (see details above). The Figure-eight coil was tilted so that its long axis was approximately perpendicular to the long axis of the middle frontal gyrus. TMS was administered at 80% of the rMT using a cTBS protocol. This protocol involved delivering bursts of three pulses at 50 Hz every 200 ms (5 Hz) for a total of 600 pulses over approximately 40 seconds. Stimulation was applied using a MagPro X100 stimulator equipped with a MagPro Cool-B65 A/P butterfly coil (MagVenture). Previous work has demonstrated that this cTBS protocol at 80% MT has inhibitory aftereffects which persist for 50–60 min over primary motor cortex (Huang et al. 2005). Whereas cTBS was delivered by positioning the active side of the A/P coil to modulate neural tissue, sham cTBS was applied with the placebo side of the A/P coil, producing similar somatosensory and auditory experiences for the participant without modulating neural tissue. Electrodes were placed on participants’ forehead and direct current stimulation was applied in synchrony with the TMS pulses to mask TMS effects and enhance the similarity between cTBS and sham sessions.</w:t>
      </w:r>
    </w:p>
    <w:p w14:paraId="399BBDB5" w14:textId="2A460425" w:rsidR="002B6979" w:rsidRDefault="00000000">
      <w:pPr>
        <w:pStyle w:val="BodyText"/>
      </w:pPr>
      <w:r>
        <w:t xml:space="preserve">Participants were informed about potential muscle twitches in the face, eyes, and jaw during simulation. To assess tolerability, two single pulses were applied over the </w:t>
      </w:r>
      <w:r>
        <w:lastRenderedPageBreak/>
        <w:t>stimulation coordinates before administering cTBS. Discomfort and perceived stimulation intensity were evaluated after each TMS session. The cTBS session</w:t>
      </w:r>
      <w:ins w:id="486" w:author="Kahnt, Thorsten (NIH/NIDA) [E]" w:date="2025-05-06T14:55:00Z">
        <w:r w:rsidR="00C24C44">
          <w:t>s</w:t>
        </w:r>
      </w:ins>
      <w:r>
        <w:t xml:space="preserve"> was generally rated as more uncomfortable and intense compared to the sham session</w:t>
      </w:r>
      <w:ins w:id="487" w:author="Kahnt, Thorsten (NIH/NIDA) [E]" w:date="2025-05-06T14:55:00Z">
        <w:r w:rsidR="00C24C44">
          <w:t>s</w:t>
        </w:r>
      </w:ins>
      <w:r>
        <w:t>. On a scale from 0 (not uncomfortable at all) to 10 (extremely uncomfortable), mean discomfort ratings were 3.38 for sham and 5.8 for cTBS sessions (</w:t>
      </w:r>
      <m:oMath>
        <m:r>
          <w:rPr>
            <w:rFonts w:ascii="Cambria Math" w:hAnsi="Cambria Math"/>
          </w:rPr>
          <m:t>p</m:t>
        </m:r>
        <m:r>
          <m:rPr>
            <m:sty m:val="p"/>
          </m:rPr>
          <w:rPr>
            <w:rFonts w:ascii="Cambria Math" w:hAnsi="Cambria Math"/>
          </w:rPr>
          <m:t>=</m:t>
        </m:r>
        <m:r>
          <w:rPr>
            <w:rFonts w:ascii="Cambria Math" w:hAnsi="Cambria Math"/>
          </w:rPr>
          <m:t>2.2e</m:t>
        </m:r>
        <m:r>
          <m:rPr>
            <m:sty m:val="p"/>
          </m:rPr>
          <w:rPr>
            <w:rFonts w:ascii="Cambria Math" w:hAnsi="Cambria Math"/>
          </w:rPr>
          <m:t>-</m:t>
        </m:r>
        <m:r>
          <w:rPr>
            <w:rFonts w:ascii="Cambria Math" w:hAnsi="Cambria Math"/>
          </w:rPr>
          <m:t>16</m:t>
        </m:r>
      </m:oMath>
      <w:r>
        <w:t>, linear mixed effects model). Similarly, on a scale from 0 (not strong at all) to 10 (extremely strong), mean intensity ratings were 3.79 for sham and 6.23 for cTBS sessions (</w:t>
      </w:r>
      <m:oMath>
        <m:r>
          <w:rPr>
            <w:rFonts w:ascii="Cambria Math" w:hAnsi="Cambria Math"/>
          </w:rPr>
          <m:t>p</m:t>
        </m:r>
        <m:r>
          <m:rPr>
            <m:sty m:val="p"/>
          </m:rPr>
          <w:rPr>
            <w:rFonts w:ascii="Cambria Math" w:hAnsi="Cambria Math"/>
          </w:rPr>
          <m:t>=</m:t>
        </m:r>
        <m:r>
          <w:rPr>
            <w:rFonts w:ascii="Cambria Math" w:hAnsi="Cambria Math"/>
          </w:rPr>
          <m:t>2.2e</m:t>
        </m:r>
        <m:r>
          <m:rPr>
            <m:sty m:val="p"/>
          </m:rPr>
          <w:rPr>
            <w:rFonts w:ascii="Cambria Math" w:hAnsi="Cambria Math"/>
          </w:rPr>
          <m:t>-</m:t>
        </m:r>
        <m:r>
          <w:rPr>
            <w:rFonts w:ascii="Cambria Math" w:hAnsi="Cambria Math"/>
          </w:rPr>
          <m:t>16</m:t>
        </m:r>
      </m:oMath>
      <w:r>
        <w:t xml:space="preserve">, linear mixed effects model). Discomfort and intensity ratings did not differ between aOFC- or pOFC-targeted cTBS (all </w:t>
      </w:r>
      <m:oMath>
        <m:r>
          <w:rPr>
            <w:rFonts w:ascii="Cambria Math" w:hAnsi="Cambria Math"/>
          </w:rPr>
          <m:t>p</m:t>
        </m:r>
        <m:r>
          <m:rPr>
            <m:sty m:val="p"/>
          </m:rPr>
          <w:rPr>
            <w:rFonts w:ascii="Cambria Math" w:hAnsi="Cambria Math"/>
          </w:rPr>
          <m:t>&gt;</m:t>
        </m:r>
      </m:oMath>
      <w:r>
        <w:t xml:space="preserve"> 0.6). For analyses involving cTBS effects (Day 1 or Day 2 TMS), standardized discomfort and intensity ratings were used to examine correlations or regressions against other variables, assessing if the observed cTBS effects were driven by subjective discomfort or perceived TMS intensity, but none of the effects can be explained by those ratings (see </w:t>
      </w:r>
      <w:hyperlink w:anchor="EDFig_corr">
        <w:r>
          <w:rPr>
            <w:rStyle w:val="Hyperlink"/>
          </w:rPr>
          <w:t>9</w:t>
        </w:r>
      </w:hyperlink>
      <w:r>
        <w:t>).</w:t>
      </w:r>
    </w:p>
    <w:p w14:paraId="26C99C73" w14:textId="77777777" w:rsidR="002B6979" w:rsidRDefault="00000000">
      <w:pPr>
        <w:pStyle w:val="Heading2"/>
      </w:pPr>
      <w:bookmarkStart w:id="488" w:name="meal-consumption"/>
      <w:bookmarkEnd w:id="485"/>
      <w:r>
        <w:t>Meal consumption</w:t>
      </w:r>
    </w:p>
    <w:p w14:paraId="1F83BD7F" w14:textId="77777777" w:rsidR="002B6979" w:rsidRDefault="00000000">
      <w:pPr>
        <w:pStyle w:val="FirstParagraph"/>
      </w:pPr>
      <w:r>
        <w:t>On Day 2, participants consumed a meal following the TMS session to selectively satiate one of the two food odors. The meal items were carefully chosen to closely match the corresponding food odors, and water was provided. Participants were instructed to eat until they felt very full and were then left alone for 15 minutes. Immediately afterward, they rated the pleasantness of the odors and proceeded to the post-meal choice task. On average, participants consumed 669.89 ± 44.16 calories (SEM). Before analyzing the relationship between odor ratings and task behavior, we standardized the ratings within each participant across sessions.</w:t>
      </w:r>
    </w:p>
    <w:p w14:paraId="1C098330" w14:textId="3ABBDCE8" w:rsidR="002B6979" w:rsidRDefault="00000000">
      <w:pPr>
        <w:pStyle w:val="Heading2"/>
      </w:pPr>
      <w:bookmarkStart w:id="489" w:name="modeling-value-learning"/>
      <w:bookmarkEnd w:id="488"/>
      <w:r>
        <w:t xml:space="preserve">Modeling value learning </w:t>
      </w:r>
      <w:del w:id="490" w:author="Kahnt, Thorsten (NIH/NIDA) [E]" w:date="2025-05-06T14:56:00Z">
        <w:r w:rsidDel="00C24C44">
          <w:delText>process</w:delText>
        </w:r>
      </w:del>
    </w:p>
    <w:p w14:paraId="33FA77F1" w14:textId="77777777" w:rsidR="002B6979" w:rsidRDefault="00000000">
      <w:pPr>
        <w:pStyle w:val="FirstParagraph"/>
      </w:pPr>
      <w:r>
        <w:t xml:space="preserve">We used a standard Rescorla-Wagner model (Rizley and Rescorla 1972) to describe learning in the discrimination task, where participants chose between two stimuli—one predicting an odor and the other leading to clean air. Since stimulus pairs had no overlap, we assumed that learning was primarily driven by the odor-predictive stimulus rather than the stimulus associated with clean air. Accordingly, we modeled the </w:t>
      </w:r>
      <w:commentRangeStart w:id="491"/>
      <w:r>
        <w:t xml:space="preserve">learned value </w:t>
      </w:r>
      <m:oMath>
        <m:r>
          <w:rPr>
            <w:rFonts w:ascii="Cambria Math" w:hAnsi="Cambria Math"/>
          </w:rPr>
          <m:t>v</m:t>
        </m:r>
      </m:oMath>
      <w:r>
        <w:t xml:space="preserve"> of </w:t>
      </w:r>
      <w:commentRangeEnd w:id="491"/>
      <w:r w:rsidR="00C24C44">
        <w:rPr>
          <w:rStyle w:val="CommentReference"/>
        </w:rPr>
        <w:commentReference w:id="491"/>
      </w:r>
      <w:r>
        <w:t>the odor-predictive stimulus across trials.</w:t>
      </w:r>
    </w:p>
    <w:p w14:paraId="2AD83889" w14:textId="453B1D27" w:rsidR="002B6979" w:rsidRDefault="00000000">
      <w:pPr>
        <w:pStyle w:val="BodyText"/>
      </w:pPr>
      <w:r>
        <w:t xml:space="preserve">The model updated </w:t>
      </w:r>
      <m:oMath>
        <m:r>
          <w:rPr>
            <w:rFonts w:ascii="Cambria Math" w:hAnsi="Cambria Math"/>
          </w:rPr>
          <m:t>v</m:t>
        </m:r>
      </m:oMath>
      <w:r>
        <w:t xml:space="preserve"> of the odor-predictive stimulus based on prediction error, defined as the difference between the actual outcome (</w:t>
      </w:r>
      <m:oMath>
        <m:r>
          <w:rPr>
            <w:rFonts w:ascii="Cambria Math" w:hAnsi="Cambria Math"/>
          </w:rPr>
          <m:t>v</m:t>
        </m:r>
        <m:r>
          <m:rPr>
            <m:sty m:val="p"/>
          </m:rPr>
          <w:rPr>
            <w:rFonts w:ascii="Cambria Math" w:hAnsi="Cambria Math"/>
          </w:rPr>
          <m:t>=</m:t>
        </m:r>
        <m:r>
          <w:rPr>
            <w:rFonts w:ascii="Cambria Math" w:hAnsi="Cambria Math"/>
          </w:rPr>
          <m:t>1</m:t>
        </m:r>
      </m:oMath>
      <w:r>
        <w:t xml:space="preserve">) and the expected value on each trial. The learning rate determined how quickly </w:t>
      </w:r>
      <m:oMath>
        <m:r>
          <w:rPr>
            <w:rFonts w:ascii="Cambria Math" w:hAnsi="Cambria Math"/>
          </w:rPr>
          <m:t>v</m:t>
        </m:r>
      </m:oMath>
      <w:r>
        <w:t xml:space="preserve"> adjusted across trials. Initially, </w:t>
      </w:r>
      <m:oMath>
        <m:r>
          <w:rPr>
            <w:rFonts w:ascii="Cambria Math" w:hAnsi="Cambria Math"/>
          </w:rPr>
          <m:t>v</m:t>
        </m:r>
      </m:oMath>
      <w:r>
        <w:t xml:space="preserve"> was set to 0.5, with </w:t>
      </w:r>
      <m:oMath>
        <m:r>
          <w:rPr>
            <w:rFonts w:ascii="Cambria Math" w:hAnsi="Cambria Math"/>
          </w:rPr>
          <m:t>v</m:t>
        </m:r>
        <m:r>
          <m:rPr>
            <m:sty m:val="p"/>
          </m:rPr>
          <w:rPr>
            <w:rFonts w:ascii="Cambria Math" w:hAnsi="Cambria Math"/>
          </w:rPr>
          <m:t>=</m:t>
        </m:r>
        <m:r>
          <w:rPr>
            <w:rFonts w:ascii="Cambria Math" w:hAnsi="Cambria Math"/>
          </w:rPr>
          <m:t>1</m:t>
        </m:r>
      </m:oMath>
      <w:r>
        <w:t xml:space="preserve"> indicating complete learning of the odor-predictive stimulus. We estimated a separate learning rate for each odor-predictive stimulus, with priors constrained by session-wise or condition-wise hyper parameters in a hierarchical Bayesian framework (Myung, Karabatsos, and Iverson 2005). This approach allowed us to obtain learned value estimates for each odor-predictive stimulus, which were then used to aid the analysis of the free-choice task data. The session-wise hyper learning rate parameters are </w:t>
      </w:r>
      <w:del w:id="492" w:author="Kahnt, Thorsten (NIH/NIDA) [E]" w:date="2025-05-06T14:59:00Z">
        <w:r w:rsidDel="00FA02A6">
          <w:delText xml:space="preserve">used to </w:delText>
        </w:r>
      </w:del>
      <w:r>
        <w:t xml:space="preserve">correlated with TMS ratings in </w:t>
      </w:r>
      <w:hyperlink w:anchor="EDFig_disc">
        <w:r>
          <w:rPr>
            <w:rStyle w:val="Hyperlink"/>
          </w:rPr>
          <w:t>11</w:t>
        </w:r>
      </w:hyperlink>
      <w:r>
        <w:t xml:space="preserve">. Details of the model specification and estimation are provided in </w:t>
      </w:r>
      <w:r>
        <w:rPr>
          <w:b/>
          <w:bCs/>
        </w:rPr>
        <w:t>Supplementary Text 1.</w:t>
      </w:r>
    </w:p>
    <w:p w14:paraId="43FDAD65" w14:textId="77777777" w:rsidR="002B6979" w:rsidRDefault="00000000">
      <w:pPr>
        <w:pStyle w:val="Heading2"/>
      </w:pPr>
      <w:bookmarkStart w:id="493" w:name="multi-echo"/>
      <w:bookmarkEnd w:id="489"/>
      <w:r>
        <w:lastRenderedPageBreak/>
        <w:t>Multi-echo MRI data processing</w:t>
      </w:r>
    </w:p>
    <w:p w14:paraId="75F1DC6C" w14:textId="35B22729" w:rsidR="002B6979" w:rsidRDefault="00000000">
      <w:pPr>
        <w:pStyle w:val="FirstParagraph"/>
      </w:pPr>
      <w:r>
        <w:t xml:space="preserve">Preprocessing of the multi-echo resting-state fMRI data involved several steps. First, all functional images from the smallest echo across all rs-fMRI runs were realigned to the first volume of the first echo, and the resulting voxel-to-world mapping matrix was applied to the other two echoes, volume by volume. All functional images were then resliced for each echo. Next, the images </w:t>
      </w:r>
      <w:del w:id="494" w:author="Kahnt, Thorsten (NIH/NIDA) [E]" w:date="2025-05-06T15:03:00Z">
        <w:r w:rsidDel="00FA02A6">
          <w:delText xml:space="preserve">in </w:delText>
        </w:r>
      </w:del>
      <w:ins w:id="495" w:author="Kahnt, Thorsten (NIH/NIDA) [E]" w:date="2025-05-06T15:03:00Z">
        <w:r w:rsidR="00FA02A6">
          <w:t xml:space="preserve">across the three </w:t>
        </w:r>
      </w:ins>
      <w:del w:id="496" w:author="Kahnt, Thorsten (NIH/NIDA) [E]" w:date="2025-05-06T15:03:00Z">
        <w:r w:rsidDel="00FA02A6">
          <w:delText xml:space="preserve">each </w:delText>
        </w:r>
      </w:del>
      <w:r>
        <w:t>echo</w:t>
      </w:r>
      <w:ins w:id="497" w:author="Kahnt, Thorsten (NIH/NIDA) [E]" w:date="2025-05-06T15:03:00Z">
        <w:r w:rsidR="00FA02A6">
          <w:t>es</w:t>
        </w:r>
      </w:ins>
      <w:r>
        <w:t xml:space="preserve"> were combined using temporal signal-to-noise ratio (tSNR) weighting, following parallel-acquired inhomogeneity desensitized (PAID) approach (Poser et al. 2006). Specifically, voxel-wise tSNR maps were computed for each echo, multiplied by the echo time (TE), and normalized across the three echoes to generate weight maps. These weight maps were then used to combine the resliced images by multiplying each volume by its respective weight map. Lastly, the combined data underwent coregistration, normalization, and smoothing using a 6 mm FWHM Gaussian kernel.</w:t>
      </w:r>
    </w:p>
    <w:p w14:paraId="5AA2082E" w14:textId="77777777" w:rsidR="002B6979" w:rsidRDefault="00000000">
      <w:pPr>
        <w:pStyle w:val="BodyText"/>
        <w:rPr>
          <w:ins w:id="498" w:author="Kahnt, Thorsten (NIH/NIDA) [E]" w:date="2025-05-06T15:00:00Z"/>
        </w:rPr>
      </w:pPr>
      <w:commentRangeStart w:id="499"/>
      <w:r>
        <w:t xml:space="preserve">We analyzed participants’ motion during the resting-state scan after different types of TMS (sham vs. cTBS) and stimulation targeted locations (anterior vs. posterior OFC). Framewise displacement (FD) was calculated per volume and summed across volumes (Power et al. 2012). No significant differences were observed between TMS types or stimulation locations (all </w:t>
      </w:r>
      <m:oMath>
        <m:r>
          <w:rPr>
            <w:rFonts w:ascii="Cambria Math" w:hAnsi="Cambria Math"/>
          </w:rPr>
          <m:t>p</m:t>
        </m:r>
        <m:r>
          <m:rPr>
            <m:sty m:val="p"/>
          </m:rPr>
          <w:rPr>
            <w:rFonts w:ascii="Cambria Math" w:hAnsi="Cambria Math"/>
          </w:rPr>
          <m:t>&gt;</m:t>
        </m:r>
      </m:oMath>
      <w:r>
        <w:t xml:space="preserve"> 0.8). FD for cTBS was 38.3mm (±10.8mm) at the anterior OFC and 41.3mm (±17.8mm) at the posterior OFC, while for sham, FD was 41.0mm (±16.7mm) at the anterior OFC and 39.6mm (±15.8mm) at the posterior OFC.</w:t>
      </w:r>
      <w:commentRangeEnd w:id="499"/>
      <w:r w:rsidR="00FA02A6">
        <w:rPr>
          <w:rStyle w:val="CommentReference"/>
        </w:rPr>
        <w:commentReference w:id="499"/>
      </w:r>
    </w:p>
    <w:p w14:paraId="747047F7" w14:textId="77777777" w:rsidR="00FA02A6" w:rsidRDefault="00FA02A6">
      <w:pPr>
        <w:pStyle w:val="BodyText"/>
        <w:rPr>
          <w:ins w:id="500" w:author="Kahnt, Thorsten (NIH/NIDA) [E]" w:date="2025-05-06T15:01:00Z"/>
        </w:rPr>
      </w:pPr>
    </w:p>
    <w:p w14:paraId="2AB81E61" w14:textId="2C9F403E" w:rsidR="00FA02A6" w:rsidRDefault="00FA02A6">
      <w:pPr>
        <w:pStyle w:val="BodyText"/>
        <w:rPr>
          <w:ins w:id="501" w:author="Kahnt, Thorsten (NIH/NIDA) [E]" w:date="2025-05-06T15:01:00Z"/>
        </w:rPr>
      </w:pPr>
      <w:commentRangeStart w:id="502"/>
      <w:ins w:id="503" w:author="Kahnt, Thorsten (NIH/NIDA) [E]" w:date="2025-05-06T15:01:00Z">
        <w:r>
          <w:t>Analysis of Behavioral Data</w:t>
        </w:r>
      </w:ins>
      <w:commentRangeEnd w:id="502"/>
      <w:ins w:id="504" w:author="Kahnt, Thorsten (NIH/NIDA) [E]" w:date="2025-05-06T15:02:00Z">
        <w:r>
          <w:rPr>
            <w:rStyle w:val="CommentReference"/>
          </w:rPr>
          <w:commentReference w:id="502"/>
        </w:r>
      </w:ins>
    </w:p>
    <w:p w14:paraId="0ECDE42F" w14:textId="77777777" w:rsidR="00FA02A6" w:rsidRDefault="00FA02A6">
      <w:pPr>
        <w:pStyle w:val="BodyText"/>
        <w:rPr>
          <w:ins w:id="505" w:author="Kahnt, Thorsten (NIH/NIDA) [E]" w:date="2025-05-06T15:00:00Z"/>
        </w:rPr>
      </w:pPr>
    </w:p>
    <w:p w14:paraId="14F5EFED" w14:textId="18D06F34" w:rsidR="00FA02A6" w:rsidDel="00FA02A6" w:rsidRDefault="00FA02A6">
      <w:pPr>
        <w:pStyle w:val="BodyText"/>
        <w:rPr>
          <w:del w:id="506" w:author="Kahnt, Thorsten (NIH/NIDA) [E]" w:date="2025-05-06T15:01:00Z"/>
        </w:rPr>
      </w:pPr>
      <w:ins w:id="507" w:author="Kahnt, Thorsten (NIH/NIDA) [E]" w:date="2025-05-06T15:00:00Z">
        <w:r>
          <w:t>Acknowledgements</w:t>
        </w:r>
      </w:ins>
    </w:p>
    <w:p w14:paraId="1520AAC0" w14:textId="03E2AF25" w:rsidR="002B6979" w:rsidRDefault="00FA02A6">
      <w:pPr>
        <w:pStyle w:val="BodyText"/>
      </w:pPr>
      <w:ins w:id="508" w:author="Kahnt, Thorsten (NIH/NIDA) [E]" w:date="2025-05-06T15:01:00Z">
        <w:r>
          <w:t xml:space="preserve">. </w:t>
        </w:r>
      </w:ins>
      <w:r>
        <w:t xml:space="preserve">We thank </w:t>
      </w:r>
      <w:del w:id="509" w:author="Kahnt, Thorsten (NIH/NIDA) [E]" w:date="2025-05-06T15:01:00Z">
        <w:r w:rsidDel="00FA02A6">
          <w:delText xml:space="preserve">Dr. Geoffrey Schoenbaum and </w:delText>
        </w:r>
      </w:del>
      <w:r>
        <w:t>Dr. Yihong Yang for their helpful discussions. This work was supported by National Institute on Deafness and Other Communication Disorders grant R01DC015426 (to T.K.) and the Intramural Research Program at the National Institute on Drug Abuse (ZIA DA000642, to T.K.). The opinions expressed in this work are the authors’ own and do not reflect the view of the NIH/DHHS.</w:t>
      </w:r>
    </w:p>
    <w:p w14:paraId="214339A8" w14:textId="77777777" w:rsidR="002B6979" w:rsidRDefault="00000000">
      <w:pPr>
        <w:pStyle w:val="Heading1"/>
      </w:pPr>
      <w:bookmarkStart w:id="510" w:name="sec-EDFig"/>
      <w:bookmarkEnd w:id="432"/>
      <w:bookmarkEnd w:id="493"/>
      <w:r>
        <w:lastRenderedPageBreak/>
        <w:t>Extended Data</w:t>
      </w:r>
    </w:p>
    <w:p w14:paraId="2B079476" w14:textId="77777777" w:rsidR="002B6979" w:rsidRDefault="00000000">
      <w:pPr>
        <w:pStyle w:val="CaptionedFigure"/>
      </w:pPr>
      <w:bookmarkStart w:id="511" w:name="EDFig_odor"/>
      <w:r>
        <w:rPr>
          <w:noProof/>
        </w:rPr>
        <w:drawing>
          <wp:inline distT="0" distB="0" distL="0" distR="0" wp14:anchorId="792E6871" wp14:editId="0469A6B3">
            <wp:extent cx="3162300" cy="47117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EDfig_odor.pdf"/>
                    <pic:cNvPicPr>
                      <a:picLocks noChangeAspect="1" noChangeArrowheads="1"/>
                    </pic:cNvPicPr>
                  </pic:nvPicPr>
                  <pic:blipFill>
                    <a:blip r:embed="rId14"/>
                    <a:stretch>
                      <a:fillRect/>
                    </a:stretch>
                  </pic:blipFill>
                  <pic:spPr bwMode="auto">
                    <a:xfrm>
                      <a:off x="0" y="0"/>
                      <a:ext cx="3162300" cy="4711700"/>
                    </a:xfrm>
                    <a:prstGeom prst="rect">
                      <a:avLst/>
                    </a:prstGeom>
                    <a:noFill/>
                    <a:ln w="9525">
                      <a:noFill/>
                      <a:headEnd/>
                      <a:tailEnd/>
                    </a:ln>
                  </pic:spPr>
                </pic:pic>
              </a:graphicData>
            </a:graphic>
          </wp:inline>
        </w:drawing>
      </w:r>
    </w:p>
    <w:p w14:paraId="5CD72FB5" w14:textId="77777777" w:rsidR="002B6979" w:rsidRDefault="00000000">
      <w:pPr>
        <w:pStyle w:val="ImageCaption"/>
      </w:pPr>
      <w:r>
        <w:rPr>
          <w:b/>
          <w:bCs/>
        </w:rPr>
        <w:t>Extended Data Fig.</w:t>
      </w:r>
      <w:r>
        <w:t xml:space="preserve"> : </w:t>
      </w:r>
      <w:r>
        <w:rPr>
          <w:b/>
          <w:bCs/>
        </w:rPr>
        <w:t>Supplementary results on odor pleasantness ratings.</w:t>
      </w:r>
      <w:r>
        <w:t xml:space="preserve"> </w:t>
      </w:r>
      <w:r>
        <w:rPr>
          <w:b/>
          <w:bCs/>
        </w:rPr>
        <w:t>A.</w:t>
      </w:r>
      <w:r>
        <w:t xml:space="preserve"> Odor pleasantness ratings separated by TMS conditions and stimulation locations. </w:t>
      </w:r>
      <w:r>
        <w:rPr>
          <w:b/>
          <w:bCs/>
        </w:rPr>
        <w:t>B.</w:t>
      </w:r>
      <w:r>
        <w:t xml:space="preserve"> Odor pleasantness ratings separated by session numbers and stimulation locations. </w:t>
      </w:r>
    </w:p>
    <w:p w14:paraId="464E1F7A" w14:textId="77777777" w:rsidR="002B6979" w:rsidRDefault="00000000">
      <w:pPr>
        <w:pStyle w:val="CaptionedFigure"/>
      </w:pPr>
      <w:bookmarkStart w:id="512" w:name="EDfig_choices"/>
      <w:bookmarkEnd w:id="511"/>
      <w:r>
        <w:rPr>
          <w:noProof/>
        </w:rPr>
        <w:lastRenderedPageBreak/>
        <w:drawing>
          <wp:inline distT="0" distB="0" distL="0" distR="0" wp14:anchorId="642CC704" wp14:editId="24DBC1D1">
            <wp:extent cx="3162300" cy="33274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EDfig_choices.pdf"/>
                    <pic:cNvPicPr>
                      <a:picLocks noChangeAspect="1" noChangeArrowheads="1"/>
                    </pic:cNvPicPr>
                  </pic:nvPicPr>
                  <pic:blipFill>
                    <a:blip r:embed="rId15"/>
                    <a:stretch>
                      <a:fillRect/>
                    </a:stretch>
                  </pic:blipFill>
                  <pic:spPr bwMode="auto">
                    <a:xfrm>
                      <a:off x="0" y="0"/>
                      <a:ext cx="3162300" cy="3327400"/>
                    </a:xfrm>
                    <a:prstGeom prst="rect">
                      <a:avLst/>
                    </a:prstGeom>
                    <a:noFill/>
                    <a:ln w="9525">
                      <a:noFill/>
                      <a:headEnd/>
                      <a:tailEnd/>
                    </a:ln>
                  </pic:spPr>
                </pic:pic>
              </a:graphicData>
            </a:graphic>
          </wp:inline>
        </w:drawing>
      </w:r>
    </w:p>
    <w:p w14:paraId="3E1A544D" w14:textId="1EFA6607" w:rsidR="002B6979" w:rsidRDefault="00000000">
      <w:pPr>
        <w:pStyle w:val="ImageCaption"/>
      </w:pPr>
      <w:r>
        <w:rPr>
          <w:b/>
          <w:bCs/>
        </w:rPr>
        <w:t>Extended Data Fig.</w:t>
      </w:r>
      <w:r>
        <w:t xml:space="preserve"> : </w:t>
      </w:r>
      <w:r>
        <w:rPr>
          <w:b/>
          <w:bCs/>
        </w:rPr>
        <w:t>Free choices are influenced by learned stimulus values and selective satiation effects.</w:t>
      </w:r>
      <w:r>
        <w:t xml:space="preserve"> </w:t>
      </w:r>
      <w:r>
        <w:rPr>
          <w:b/>
          <w:bCs/>
        </w:rPr>
        <w:t>A</w:t>
      </w:r>
      <w:commentRangeStart w:id="513"/>
      <w:r>
        <w:rPr>
          <w:b/>
          <w:bCs/>
        </w:rPr>
        <w:t>.</w:t>
      </w:r>
      <w:r>
        <w:t xml:space="preserve"> Scatter plots showing correlations between the choice of </w:t>
      </w:r>
      <w:ins w:id="514" w:author="Kahnt, Thorsten (NIH/NIDA) [E]" w:date="2025-05-06T15:11:00Z">
        <w:r w:rsidR="00801B4F">
          <w:t xml:space="preserve">stimuli predicting </w:t>
        </w:r>
      </w:ins>
      <w:r>
        <w:t xml:space="preserve">sated odors and odor </w:t>
      </w:r>
      <w:del w:id="515" w:author="Kahnt, Thorsten (NIH/NIDA) [E]" w:date="2025-05-06T15:13:00Z">
        <w:r w:rsidDel="00801B4F">
          <w:delText xml:space="preserve">preference </w:delText>
        </w:r>
      </w:del>
      <w:ins w:id="516" w:author="Kahnt, Thorsten (NIH/NIDA) [E]" w:date="2025-05-06T15:13:00Z">
        <w:r w:rsidR="00801B4F">
          <w:t>pleasantness ratings of sated minus non-sated odors</w:t>
        </w:r>
      </w:ins>
      <w:ins w:id="517" w:author="Kahnt, Thorsten (NIH/NIDA) [E]" w:date="2025-05-06T15:15:00Z">
        <w:r w:rsidR="00801B4F">
          <w:t xml:space="preserve"> </w:t>
        </w:r>
      </w:ins>
      <w:r>
        <w:t xml:space="preserve">before </w:t>
      </w:r>
      <w:ins w:id="518" w:author="Kahnt, Thorsten (NIH/NIDA) [E]" w:date="2025-05-06T15:15:00Z">
        <w:r w:rsidR="00801B4F">
          <w:t xml:space="preserve">(left) </w:t>
        </w:r>
      </w:ins>
      <w:r>
        <w:t>and after the meal</w:t>
      </w:r>
      <w:ins w:id="519" w:author="Kahnt, Thorsten (NIH/NIDA) [E]" w:date="2025-05-06T15:15:00Z">
        <w:r w:rsidR="00801B4F">
          <w:t xml:space="preserve"> (right)</w:t>
        </w:r>
      </w:ins>
      <w:r>
        <w:t xml:space="preserve">, </w:t>
      </w:r>
      <w:commentRangeEnd w:id="513"/>
      <w:r w:rsidR="00801B4F">
        <w:rPr>
          <w:rStyle w:val="CommentReference"/>
          <w:i w:val="0"/>
        </w:rPr>
        <w:commentReference w:id="513"/>
      </w:r>
      <w:commentRangeStart w:id="520"/>
      <w:r>
        <w:t xml:space="preserve">separated by the three TMS </w:t>
      </w:r>
      <w:commentRangeEnd w:id="520"/>
      <w:r w:rsidR="00801B4F">
        <w:rPr>
          <w:rStyle w:val="CommentReference"/>
          <w:i w:val="0"/>
        </w:rPr>
        <w:commentReference w:id="520"/>
      </w:r>
      <w:r>
        <w:t xml:space="preserve">conditions. </w:t>
      </w:r>
      <w:r>
        <w:rPr>
          <w:b/>
          <w:bCs/>
        </w:rPr>
        <w:t>B.</w:t>
      </w:r>
      <w:r>
        <w:t xml:space="preserve"> Scatter plot showing the change in SA choices against the change of odor pleasantness difference </w:t>
      </w:r>
      <w:ins w:id="521" w:author="Kahnt, Thorsten (NIH/NIDA) [E]" w:date="2025-05-06T15:19:00Z">
        <w:r w:rsidR="00801B4F">
          <w:t xml:space="preserve">(sated minus non-sated) </w:t>
        </w:r>
      </w:ins>
      <w:r>
        <w:t xml:space="preserve">after eating the meal. </w:t>
      </w:r>
      <w:r>
        <w:rPr>
          <w:b/>
          <w:bCs/>
        </w:rPr>
        <w:t>C.</w:t>
      </w:r>
      <w:r>
        <w:t xml:space="preserve"> Choice of sated odors options associated with each of the learned weight of the combination of sated and non-sated options. Dot size represents the number of trials per value combination (log scale), with missing dots indicating unobserved combinations. </w:t>
      </w:r>
    </w:p>
    <w:p w14:paraId="1320E4AB" w14:textId="77777777" w:rsidR="002B6979" w:rsidRDefault="00000000">
      <w:pPr>
        <w:pStyle w:val="CaptionedFigure"/>
      </w:pPr>
      <w:bookmarkStart w:id="522" w:name="EDFig_sets"/>
      <w:bookmarkEnd w:id="512"/>
      <w:r>
        <w:rPr>
          <w:noProof/>
        </w:rPr>
        <w:lastRenderedPageBreak/>
        <w:drawing>
          <wp:inline distT="0" distB="0" distL="0" distR="0" wp14:anchorId="1DA72ED8" wp14:editId="31BCC59F">
            <wp:extent cx="3162300" cy="3149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EDfig_sets.pdf"/>
                    <pic:cNvPicPr>
                      <a:picLocks noChangeAspect="1" noChangeArrowheads="1"/>
                    </pic:cNvPicPr>
                  </pic:nvPicPr>
                  <pic:blipFill>
                    <a:blip r:embed="rId16"/>
                    <a:stretch>
                      <a:fillRect/>
                    </a:stretch>
                  </pic:blipFill>
                  <pic:spPr bwMode="auto">
                    <a:xfrm>
                      <a:off x="0" y="0"/>
                      <a:ext cx="3162300" cy="3149600"/>
                    </a:xfrm>
                    <a:prstGeom prst="rect">
                      <a:avLst/>
                    </a:prstGeom>
                    <a:noFill/>
                    <a:ln w="9525">
                      <a:noFill/>
                      <a:headEnd/>
                      <a:tailEnd/>
                    </a:ln>
                  </pic:spPr>
                </pic:pic>
              </a:graphicData>
            </a:graphic>
          </wp:inline>
        </w:drawing>
      </w:r>
    </w:p>
    <w:p w14:paraId="6FF12DAA" w14:textId="788677C3" w:rsidR="002B6979" w:rsidRDefault="00000000">
      <w:pPr>
        <w:pStyle w:val="ImageCaption"/>
      </w:pPr>
      <w:r>
        <w:rPr>
          <w:b/>
          <w:bCs/>
        </w:rPr>
        <w:t xml:space="preserve">Extended Data </w:t>
      </w:r>
      <w:proofErr w:type="gramStart"/>
      <w:r>
        <w:rPr>
          <w:b/>
          <w:bCs/>
        </w:rPr>
        <w:t>Fig.</w:t>
      </w:r>
      <w:r>
        <w:t xml:space="preserve"> :</w:t>
      </w:r>
      <w:proofErr w:type="gramEnd"/>
      <w:r>
        <w:t xml:space="preserve"> </w:t>
      </w:r>
      <w:r>
        <w:rPr>
          <w:b/>
          <w:bCs/>
        </w:rPr>
        <w:t xml:space="preserve">Scatter plots showing </w:t>
      </w:r>
      <w:del w:id="523" w:author="Kahnt, Thorsten (NIH/NIDA) [E]" w:date="2025-05-06T15:20:00Z">
        <w:r w:rsidDel="00666F9C">
          <w:rPr>
            <w:b/>
            <w:bCs/>
          </w:rPr>
          <w:delText xml:space="preserve">high </w:delText>
        </w:r>
      </w:del>
      <w:r>
        <w:rPr>
          <w:b/>
          <w:bCs/>
        </w:rPr>
        <w:t>correlations of the choice for selecting sated odors across post-meal, pre-meal, set A and set B.</w:t>
      </w:r>
      <w:r>
        <w:t xml:space="preserve"> </w:t>
      </w:r>
      <w:r>
        <w:rPr>
          <w:b/>
          <w:bCs/>
        </w:rPr>
        <w:t>A.</w:t>
      </w:r>
      <w:r>
        <w:t xml:space="preserve"> Relationship between pre-meal and post-meal of set A. </w:t>
      </w:r>
      <w:r>
        <w:rPr>
          <w:b/>
          <w:bCs/>
        </w:rPr>
        <w:t>B.</w:t>
      </w:r>
      <w:r>
        <w:t xml:space="preserve"> Relationship between pre-meal and post-meal of set B. </w:t>
      </w:r>
      <w:r>
        <w:rPr>
          <w:b/>
          <w:bCs/>
        </w:rPr>
        <w:t>C.</w:t>
      </w:r>
      <w:r>
        <w:t xml:space="preserve"> Relationship between pre-meal set A and post-meal of set B. </w:t>
      </w:r>
    </w:p>
    <w:p w14:paraId="1271BFC8" w14:textId="77777777" w:rsidR="002B6979" w:rsidRDefault="00000000">
      <w:pPr>
        <w:pStyle w:val="CaptionedFigure"/>
      </w:pPr>
      <w:bookmarkStart w:id="524" w:name="EDFig_corr"/>
      <w:bookmarkEnd w:id="522"/>
      <w:r>
        <w:rPr>
          <w:noProof/>
        </w:rPr>
        <w:lastRenderedPageBreak/>
        <w:drawing>
          <wp:inline distT="0" distB="0" distL="0" distR="0" wp14:anchorId="31F64499" wp14:editId="4FB26145">
            <wp:extent cx="3162300" cy="40259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EDfig_corr.pdf"/>
                    <pic:cNvPicPr>
                      <a:picLocks noChangeAspect="1" noChangeArrowheads="1"/>
                    </pic:cNvPicPr>
                  </pic:nvPicPr>
                  <pic:blipFill>
                    <a:blip r:embed="rId17"/>
                    <a:stretch>
                      <a:fillRect/>
                    </a:stretch>
                  </pic:blipFill>
                  <pic:spPr bwMode="auto">
                    <a:xfrm>
                      <a:off x="0" y="0"/>
                      <a:ext cx="3162300" cy="4025900"/>
                    </a:xfrm>
                    <a:prstGeom prst="rect">
                      <a:avLst/>
                    </a:prstGeom>
                    <a:noFill/>
                    <a:ln w="9525">
                      <a:noFill/>
                      <a:headEnd/>
                      <a:tailEnd/>
                    </a:ln>
                  </pic:spPr>
                </pic:pic>
              </a:graphicData>
            </a:graphic>
          </wp:inline>
        </w:drawing>
      </w:r>
    </w:p>
    <w:p w14:paraId="30D71A39" w14:textId="77777777" w:rsidR="002B6979" w:rsidRDefault="00000000">
      <w:pPr>
        <w:pStyle w:val="ImageCaption"/>
      </w:pPr>
      <w:r>
        <w:rPr>
          <w:b/>
          <w:bCs/>
        </w:rPr>
        <w:t>Extended Data Fig.</w:t>
      </w:r>
      <w:r>
        <w:t xml:space="preserve"> : </w:t>
      </w:r>
      <w:r>
        <w:rPr>
          <w:b/>
          <w:bCs/>
        </w:rPr>
        <w:t>Relationship between perceived TMS discomfort and intensity and sated odor (SA) choices.</w:t>
      </w:r>
      <w:r>
        <w:t xml:space="preserve"> </w:t>
      </w:r>
      <w:r>
        <w:rPr>
          <w:b/>
          <w:bCs/>
        </w:rPr>
        <w:t>A.</w:t>
      </w:r>
      <w:r>
        <w:t xml:space="preserve"> Correlation between SA choices and TMS ratings, separated by Day 2 TMS conditions (sham-cTBS vs. sham-sham) and TMS targeted regions (aOFC, pOFC). A positive correlation was observed between TMS ratings and SA choices in the aOFC group, but including ratings of TMS perception into the regression models did not alter the observed TMS effects on SA choices. </w:t>
      </w:r>
      <w:r>
        <w:rPr>
          <w:b/>
          <w:bCs/>
        </w:rPr>
        <w:t>B.</w:t>
      </w:r>
      <w:r>
        <w:t xml:space="preserve"> Same as </w:t>
      </w:r>
      <w:r>
        <w:rPr>
          <w:b/>
          <w:bCs/>
        </w:rPr>
        <w:t>A</w:t>
      </w:r>
      <w:r>
        <w:t xml:space="preserve">, but focus on Day 1 TMS effect (sham-sham vs. cTBS-sham). </w:t>
      </w:r>
      <w:r>
        <w:rPr>
          <w:b/>
          <w:bCs/>
        </w:rPr>
        <w:t>C.</w:t>
      </w:r>
      <w:r>
        <w:t xml:space="preserve"> Scatter plot showing the relationship between the condition-wise difference (sham-cTBS vs. sham-sham) of SA choices and condition-wise difference of TMS ratings from Day 2 TMS. There was a significant positive correlation in the aOFC group (Pearson’s </w:t>
      </w:r>
      <m:oMath>
        <m:r>
          <w:rPr>
            <w:rFonts w:ascii="Cambria Math" w:hAnsi="Cambria Math"/>
          </w:rPr>
          <m:t>r=0.7</m:t>
        </m:r>
      </m:oMath>
      <w:r>
        <w:t xml:space="preserve">, </w:t>
      </w:r>
      <m:oMath>
        <m:r>
          <w:rPr>
            <w:rFonts w:ascii="Cambria Math" w:hAnsi="Cambria Math"/>
          </w:rPr>
          <m:t>p=7.9e-8</m:t>
        </m:r>
      </m:oMath>
      <w:r>
        <w:t xml:space="preserve">) </w:t>
      </w:r>
      <w:r>
        <w:rPr>
          <w:b/>
          <w:bCs/>
        </w:rPr>
        <w:t>D.</w:t>
      </w:r>
      <w:r>
        <w:t xml:space="preserve"> Same as </w:t>
      </w:r>
      <w:r>
        <w:rPr>
          <w:b/>
          <w:bCs/>
        </w:rPr>
        <w:t>B</w:t>
      </w:r>
      <w:r>
        <w:t xml:space="preserve">, but focus on Day 1 TMS effect (sham-sham vs. cTBS-sham). Shaded areas represent 95% confidence intervals estimated using robust linear regression. Marginal distributions are shown on the top and right axes. Pearson correlation coefficients (R) and p-values are reported for each TMS condition. </w:t>
      </w:r>
    </w:p>
    <w:p w14:paraId="4715C9E2" w14:textId="77777777" w:rsidR="002B6979" w:rsidRDefault="00000000">
      <w:pPr>
        <w:pStyle w:val="CaptionedFigure"/>
      </w:pPr>
      <w:bookmarkStart w:id="525" w:name="EDFig_day2"/>
      <w:bookmarkEnd w:id="524"/>
      <w:r>
        <w:rPr>
          <w:noProof/>
        </w:rPr>
        <w:lastRenderedPageBreak/>
        <w:drawing>
          <wp:inline distT="0" distB="0" distL="0" distR="0" wp14:anchorId="094A7D0B" wp14:editId="09ABD4D5">
            <wp:extent cx="3162300" cy="51689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EDfig_day2.pdf"/>
                    <pic:cNvPicPr>
                      <a:picLocks noChangeAspect="1" noChangeArrowheads="1"/>
                    </pic:cNvPicPr>
                  </pic:nvPicPr>
                  <pic:blipFill>
                    <a:blip r:embed="rId18"/>
                    <a:stretch>
                      <a:fillRect/>
                    </a:stretch>
                  </pic:blipFill>
                  <pic:spPr bwMode="auto">
                    <a:xfrm>
                      <a:off x="0" y="0"/>
                      <a:ext cx="3162300" cy="5168900"/>
                    </a:xfrm>
                    <a:prstGeom prst="rect">
                      <a:avLst/>
                    </a:prstGeom>
                    <a:noFill/>
                    <a:ln w="9525">
                      <a:noFill/>
                      <a:headEnd/>
                      <a:tailEnd/>
                    </a:ln>
                  </pic:spPr>
                </pic:pic>
              </a:graphicData>
            </a:graphic>
          </wp:inline>
        </w:drawing>
      </w:r>
    </w:p>
    <w:p w14:paraId="29EEC064" w14:textId="77777777" w:rsidR="002B6979" w:rsidRDefault="00000000">
      <w:pPr>
        <w:pStyle w:val="ImageCaption"/>
      </w:pPr>
      <w:r>
        <w:rPr>
          <w:b/>
          <w:bCs/>
        </w:rPr>
        <w:t>Extended Data Fig.</w:t>
      </w:r>
      <w:r>
        <w:t xml:space="preserve"> : </w:t>
      </w:r>
      <w:r>
        <w:rPr>
          <w:b/>
          <w:bCs/>
        </w:rPr>
        <w:t>Supplementary results of Day 2 cTBS effect.</w:t>
      </w:r>
      <w:r>
        <w:t xml:space="preserve"> </w:t>
      </w:r>
      <w:r>
        <w:rPr>
          <w:b/>
          <w:bCs/>
        </w:rPr>
        <w:t>A.</w:t>
      </w:r>
      <w:r>
        <w:t xml:space="preserve"> Choice of sated odors for participants experiencing different Day 2 TMS orders within each stimulation location group (aOFC and pOFC). </w:t>
      </w:r>
      <w:r>
        <w:rPr>
          <w:b/>
          <w:bCs/>
        </w:rPr>
        <w:t>B.</w:t>
      </w:r>
      <w:r>
        <w:t xml:space="preserve"> Change in the choice of odors during odor-air choices, separated by sham-cTBS and sham-sham TMS conditions and sated/non-sated odors. </w:t>
      </w:r>
      <w:r>
        <w:rPr>
          <w:b/>
          <w:bCs/>
        </w:rPr>
        <w:t>C.</w:t>
      </w:r>
      <w:r>
        <w:t xml:space="preserve"> Correlation of the baseline odor preference between derived from savory-sweet choices and from odor-air choices, for each of TMS condition. </w:t>
      </w:r>
    </w:p>
    <w:p w14:paraId="47577546" w14:textId="77777777" w:rsidR="002B6979" w:rsidRDefault="00000000">
      <w:pPr>
        <w:pStyle w:val="CaptionedFigure"/>
      </w:pPr>
      <w:bookmarkStart w:id="526" w:name="EDFig_disc"/>
      <w:bookmarkEnd w:id="525"/>
      <w:r>
        <w:rPr>
          <w:noProof/>
        </w:rPr>
        <w:lastRenderedPageBreak/>
        <w:drawing>
          <wp:inline distT="0" distB="0" distL="0" distR="0" wp14:anchorId="2010ADF2" wp14:editId="3AEDEA17">
            <wp:extent cx="3162300" cy="51689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EDfig_disc.pdf"/>
                    <pic:cNvPicPr>
                      <a:picLocks noChangeAspect="1" noChangeArrowheads="1"/>
                    </pic:cNvPicPr>
                  </pic:nvPicPr>
                  <pic:blipFill>
                    <a:blip r:embed="rId19"/>
                    <a:stretch>
                      <a:fillRect/>
                    </a:stretch>
                  </pic:blipFill>
                  <pic:spPr bwMode="auto">
                    <a:xfrm>
                      <a:off x="0" y="0"/>
                      <a:ext cx="3162300" cy="5168900"/>
                    </a:xfrm>
                    <a:prstGeom prst="rect">
                      <a:avLst/>
                    </a:prstGeom>
                    <a:noFill/>
                    <a:ln w="9525">
                      <a:noFill/>
                      <a:headEnd/>
                      <a:tailEnd/>
                    </a:ln>
                  </pic:spPr>
                </pic:pic>
              </a:graphicData>
            </a:graphic>
          </wp:inline>
        </w:drawing>
      </w:r>
    </w:p>
    <w:p w14:paraId="013ADA12" w14:textId="41ECB479" w:rsidR="002B6979" w:rsidRDefault="00000000">
      <w:pPr>
        <w:pStyle w:val="ImageCaption"/>
      </w:pPr>
      <w:r>
        <w:rPr>
          <w:b/>
          <w:bCs/>
        </w:rPr>
        <w:t>Extended Data Fig.</w:t>
      </w:r>
      <w:r>
        <w:t xml:space="preserve"> : </w:t>
      </w:r>
      <w:r>
        <w:rPr>
          <w:b/>
          <w:bCs/>
        </w:rPr>
        <w:t>Supplementary results on cTBS effect on discrimination learning.</w:t>
      </w:r>
      <w:r>
        <w:t xml:space="preserve"> </w:t>
      </w:r>
      <w:r>
        <w:rPr>
          <w:b/>
          <w:bCs/>
        </w:rPr>
        <w:t>A.</w:t>
      </w:r>
      <w:r>
        <w:t xml:space="preserve"> Change of response times across runs</w:t>
      </w:r>
      <w:ins w:id="527" w:author="Kahnt, Thorsten (NIH/NIDA) [E]" w:date="2025-05-06T15:24:00Z">
        <w:r w:rsidR="00666F9C">
          <w:t xml:space="preserve"> as a function of TMS (top) and session number (bottom)</w:t>
        </w:r>
      </w:ins>
      <w:r>
        <w:t xml:space="preserve">. </w:t>
      </w:r>
      <w:commentRangeStart w:id="528"/>
      <w:r>
        <w:rPr>
          <w:b/>
          <w:bCs/>
        </w:rPr>
        <w:t>B.</w:t>
      </w:r>
      <w:r>
        <w:t xml:space="preserve"> Effect of cTBS on estimated learning rates, separated by Day 1 TMS order. </w:t>
      </w:r>
      <w:r>
        <w:rPr>
          <w:b/>
          <w:bCs/>
        </w:rPr>
        <w:t>C.</w:t>
      </w:r>
      <w:r>
        <w:t xml:space="preserve"> Relationship between estimated learning rates and perceived TMS discomfort/intensity, separated by Day 1 TMS order. </w:t>
      </w:r>
      <w:commentRangeEnd w:id="528"/>
      <w:r w:rsidR="00666F9C">
        <w:rPr>
          <w:rStyle w:val="CommentReference"/>
          <w:i w:val="0"/>
        </w:rPr>
        <w:commentReference w:id="528"/>
      </w:r>
    </w:p>
    <w:p w14:paraId="49CC9DA2" w14:textId="77777777" w:rsidR="002B6979" w:rsidRDefault="00000000">
      <w:pPr>
        <w:pStyle w:val="Bibliography"/>
      </w:pPr>
      <w:bookmarkStart w:id="529" w:name="ref-RN646"/>
      <w:bookmarkStart w:id="530" w:name="refs"/>
      <w:bookmarkEnd w:id="526"/>
      <w:r>
        <w:t xml:space="preserve">Balleine, Bernard W, and Anthony Dickinson. 1998. “Goal-Directed Instrumental Action: Contingency and Incentive Learning and Their Cortical Substrates.” Journal Article. </w:t>
      </w:r>
      <w:r>
        <w:rPr>
          <w:i/>
          <w:iCs/>
        </w:rPr>
        <w:t>Neuropharmacology</w:t>
      </w:r>
      <w:r>
        <w:t xml:space="preserve"> 37 (4-5): 407–19.</w:t>
      </w:r>
    </w:p>
    <w:p w14:paraId="49C8396D" w14:textId="77777777" w:rsidR="002B6979" w:rsidRDefault="00000000">
      <w:pPr>
        <w:pStyle w:val="Bibliography"/>
      </w:pPr>
      <w:bookmarkStart w:id="531" w:name="ref-RN652"/>
      <w:bookmarkEnd w:id="529"/>
      <w:r>
        <w:t xml:space="preserve">Baxter, Mark G, Amanda Parker, Caroline CC Lindner, Alicia D Izquierdo, and Elisabeth A Murray. 2000. “Control of Response Selection by Reinforcer Value Requires Interaction of Amygdala and Orbital Prefrontal Cortex.” Journal Article. </w:t>
      </w:r>
      <w:r>
        <w:rPr>
          <w:i/>
          <w:iCs/>
        </w:rPr>
        <w:t>Journal of Neuroscience</w:t>
      </w:r>
      <w:r>
        <w:t xml:space="preserve"> 20 (11): 4311–19.</w:t>
      </w:r>
    </w:p>
    <w:p w14:paraId="214FED48" w14:textId="77777777" w:rsidR="002B6979" w:rsidRDefault="00000000">
      <w:pPr>
        <w:pStyle w:val="Bibliography"/>
      </w:pPr>
      <w:bookmarkStart w:id="532" w:name="ref-behmulwhi18"/>
      <w:bookmarkEnd w:id="531"/>
      <w:r>
        <w:lastRenderedPageBreak/>
        <w:t xml:space="preserve">Behrens, Timothy EJ, Timothy H Muller, James CR Whittington, Shirley Mark, Alon B Baram, Kimberly L Stachenfeld, and Zeb Kurth-Nelson. 2018. “What Is a Cognitive Map? Organizing Knowledge for Flexible Behavior.” </w:t>
      </w:r>
      <w:r>
        <w:rPr>
          <w:i/>
          <w:iCs/>
        </w:rPr>
        <w:t>Neuron</w:t>
      </w:r>
      <w:r>
        <w:t xml:space="preserve"> 100 (2): 490–509.</w:t>
      </w:r>
    </w:p>
    <w:p w14:paraId="124E9F1A" w14:textId="77777777" w:rsidR="002B6979" w:rsidRDefault="00000000">
      <w:pPr>
        <w:pStyle w:val="Bibliography"/>
      </w:pPr>
      <w:bookmarkStart w:id="533" w:name="ref-RN645"/>
      <w:bookmarkEnd w:id="532"/>
      <w:r>
        <w:t xml:space="preserve">Colwill, Ruth M, and Robert A Rescorla. 1985. “Postconditioning Devaluation of a Reinforcer Affects Instrumental Responding.” Journal Article. </w:t>
      </w:r>
      <w:r>
        <w:rPr>
          <w:i/>
          <w:iCs/>
        </w:rPr>
        <w:t>Journal of Experimental Psychology: Animal Behavior Processes</w:t>
      </w:r>
      <w:r>
        <w:t xml:space="preserve"> 11 (1): 120.</w:t>
      </w:r>
    </w:p>
    <w:p w14:paraId="6D3A67E8" w14:textId="77777777" w:rsidR="002B6979" w:rsidRDefault="00000000">
      <w:pPr>
        <w:pStyle w:val="Bibliography"/>
      </w:pPr>
      <w:bookmarkStart w:id="534" w:name="ref-RN598"/>
      <w:bookmarkEnd w:id="533"/>
      <w:r>
        <w:t xml:space="preserve">Costa, Kauê Machado, Robert Scholz, Kevin Lloyd, Perla Moreno-Castilla, Matthew PH Gardner, Peter Dayan, and Geoffrey Schoenbaum. 2023. “The Role of the Lateral Orbitofrontal Cortex in Creating Cognitive Maps.” Journal Article. </w:t>
      </w:r>
      <w:r>
        <w:rPr>
          <w:i/>
          <w:iCs/>
        </w:rPr>
        <w:t>Nature Neuroscience</w:t>
      </w:r>
      <w:r>
        <w:t xml:space="preserve"> 26 (1): 107–15.</w:t>
      </w:r>
    </w:p>
    <w:p w14:paraId="74B129B6" w14:textId="77777777" w:rsidR="002B6979" w:rsidRDefault="00000000">
      <w:pPr>
        <w:pStyle w:val="Bibliography"/>
      </w:pPr>
      <w:bookmarkStart w:id="535" w:name="ref-RN562"/>
      <w:bookmarkEnd w:id="534"/>
      <w:r>
        <w:t xml:space="preserve">Critchley, Hugo D, and Edmund T Rolls. 1996. “Hunger and Satiety Modify the Responses of Olfactory and Visual Neurons in the Primate Orbitofrontal Cortex.” Journal Article. </w:t>
      </w:r>
      <w:r>
        <w:rPr>
          <w:i/>
          <w:iCs/>
        </w:rPr>
        <w:t>Journal of Neurophysiology</w:t>
      </w:r>
      <w:r>
        <w:t xml:space="preserve"> 75 (4): 1673–86.</w:t>
      </w:r>
    </w:p>
    <w:p w14:paraId="4B9A23D4" w14:textId="77777777" w:rsidR="002B6979" w:rsidRDefault="00000000">
      <w:pPr>
        <w:pStyle w:val="Bibliography"/>
      </w:pPr>
      <w:bookmarkStart w:id="536" w:name="ref-RN644"/>
      <w:bookmarkEnd w:id="535"/>
      <w:r>
        <w:t xml:space="preserve">Daw, Nathaniel D, Yael Niv, and Peter Dayan. 2005. “Uncertainty-Based Competition Between Prefrontal and Dorsolateral Striatal Systems for Behavioral Control.” Journal Article. </w:t>
      </w:r>
      <w:r>
        <w:rPr>
          <w:i/>
          <w:iCs/>
        </w:rPr>
        <w:t>Nature Neuroscience</w:t>
      </w:r>
      <w:r>
        <w:t xml:space="preserve"> 8 (12): 1704–11.</w:t>
      </w:r>
    </w:p>
    <w:p w14:paraId="735D4777" w14:textId="77777777" w:rsidR="002B6979" w:rsidRDefault="00000000">
      <w:pPr>
        <w:pStyle w:val="Bibliography"/>
      </w:pPr>
      <w:bookmarkStart w:id="537" w:name="ref-del07"/>
      <w:bookmarkEnd w:id="536"/>
      <w:r>
        <w:t xml:space="preserve">Delamater, Andrew R. 2007. “The Role of the Orbitofrontal Cortex in Sensory-Specific Encoding of Associations in Pavlovian and Instrumental Conditioning.” </w:t>
      </w:r>
      <w:r>
        <w:rPr>
          <w:i/>
          <w:iCs/>
        </w:rPr>
        <w:t>Annals of the New York Academy of Sciences</w:t>
      </w:r>
      <w:r>
        <w:t xml:space="preserve"> 1121 (1): 152–73.</w:t>
      </w:r>
    </w:p>
    <w:p w14:paraId="5C8B9D0F" w14:textId="77777777" w:rsidR="002B6979" w:rsidRDefault="00000000">
      <w:pPr>
        <w:pStyle w:val="Bibliography"/>
      </w:pPr>
      <w:bookmarkStart w:id="538" w:name="ref-RN619"/>
      <w:bookmarkEnd w:id="537"/>
      <w:r>
        <w:t xml:space="preserve">Fernandez, Brice, Laura Leuchs, Philipp G Sämann, Michael Czisch, and Victor I Spoormaker. 2017. “Multi-Echo EPI of Human Fear Conditioning Reveals Improved BOLD Detection in Ventromedial Prefrontal Cortex.” Journal Article. </w:t>
      </w:r>
      <w:r>
        <w:rPr>
          <w:i/>
          <w:iCs/>
        </w:rPr>
        <w:t>Neuroimage</w:t>
      </w:r>
      <w:r>
        <w:t xml:space="preserve"> 156: 65–77.</w:t>
      </w:r>
    </w:p>
    <w:p w14:paraId="731539F6" w14:textId="77777777" w:rsidR="002B6979" w:rsidRDefault="00000000">
      <w:pPr>
        <w:pStyle w:val="Bibliography"/>
      </w:pPr>
      <w:bookmarkStart w:id="539" w:name="ref-RN647"/>
      <w:bookmarkEnd w:id="538"/>
      <w:r>
        <w:t xml:space="preserve">Gallagher, Michela, Robert W McMahan, and Geoffrey Schoenbaum. 1999. “Orbitofrontal Cortex and Representation of Incentive Value in Associative Learning.” Journal Article. </w:t>
      </w:r>
      <w:r>
        <w:rPr>
          <w:i/>
          <w:iCs/>
        </w:rPr>
        <w:t>Journal of Neuroscience</w:t>
      </w:r>
      <w:r>
        <w:t xml:space="preserve"> 19 (15): 6610–14.</w:t>
      </w:r>
    </w:p>
    <w:p w14:paraId="105D99B1" w14:textId="77777777" w:rsidR="002B6979" w:rsidRDefault="00000000">
      <w:pPr>
        <w:pStyle w:val="Bibliography"/>
      </w:pPr>
      <w:bookmarkStart w:id="540" w:name="ref-RN632"/>
      <w:bookmarkEnd w:id="539"/>
      <w:r>
        <w:t xml:space="preserve">Gottfried, Jay A, John O’Doherty, and Raymond J Dolan. 2003. “Encoding Predictive Reward Value in Human Amygdala and Orbitofrontal Cortex.” </w:t>
      </w:r>
      <w:r>
        <w:rPr>
          <w:i/>
          <w:iCs/>
        </w:rPr>
        <w:t>Science</w:t>
      </w:r>
      <w:r>
        <w:t xml:space="preserve"> 301 (5636): 1104–7.</w:t>
      </w:r>
    </w:p>
    <w:p w14:paraId="71DDD092" w14:textId="77777777" w:rsidR="002B6979" w:rsidRDefault="00000000">
      <w:pPr>
        <w:pStyle w:val="Bibliography"/>
      </w:pPr>
      <w:bookmarkStart w:id="541" w:name="ref-RN635"/>
      <w:bookmarkEnd w:id="540"/>
      <w:r>
        <w:t xml:space="preserve">Harlow, Harry F. 1949. “The Formation of Learning Sets.” </w:t>
      </w:r>
      <w:r>
        <w:rPr>
          <w:i/>
          <w:iCs/>
        </w:rPr>
        <w:t>Psychological Review</w:t>
      </w:r>
      <w:r>
        <w:t xml:space="preserve"> 56 (1): 51.</w:t>
      </w:r>
    </w:p>
    <w:p w14:paraId="659776DC" w14:textId="77777777" w:rsidR="002B6979" w:rsidRDefault="00000000">
      <w:pPr>
        <w:pStyle w:val="Bibliography"/>
      </w:pPr>
      <w:bookmarkStart w:id="542" w:name="ref-RN651"/>
      <w:bookmarkEnd w:id="541"/>
      <w:r>
        <w:t xml:space="preserve">Heilbronner, Sarah R, Jose Rodriguez-Romaguera, Gregory J Quirk, Henk J Groenewegen, and Suzanne N Haber. 2016. “Circuit-Based Corticostriatal Homologies Between Rat and Primate.” Journal Article. </w:t>
      </w:r>
      <w:r>
        <w:rPr>
          <w:i/>
          <w:iCs/>
        </w:rPr>
        <w:t>Biological Psychiatry</w:t>
      </w:r>
      <w:r>
        <w:t xml:space="preserve"> 80 (7): 509–21.</w:t>
      </w:r>
    </w:p>
    <w:p w14:paraId="7EB7BFA4" w14:textId="77777777" w:rsidR="002B6979" w:rsidRDefault="00000000">
      <w:pPr>
        <w:pStyle w:val="Bibliography"/>
      </w:pPr>
      <w:bookmarkStart w:id="543" w:name="ref-RN30"/>
      <w:bookmarkEnd w:id="542"/>
      <w:r>
        <w:t xml:space="preserve">Howard, James D, Jay A Gottfried, Philippe N Tobler, and Thorsten Kahnt. 2015. “Identity-Specific Coding of Future Rewards in the Human Orbitofrontal Cortex.” </w:t>
      </w:r>
      <w:r>
        <w:rPr>
          <w:i/>
          <w:iCs/>
        </w:rPr>
        <w:t>Proceedings of the National Academy of Sciences</w:t>
      </w:r>
      <w:r>
        <w:t xml:space="preserve"> 112 (16): 5195–5200.</w:t>
      </w:r>
    </w:p>
    <w:p w14:paraId="6A400218" w14:textId="77777777" w:rsidR="002B6979" w:rsidRDefault="00000000">
      <w:pPr>
        <w:pStyle w:val="Bibliography"/>
      </w:pPr>
      <w:bookmarkStart w:id="544" w:name="ref-RN18"/>
      <w:bookmarkEnd w:id="543"/>
      <w:r>
        <w:lastRenderedPageBreak/>
        <w:t xml:space="preserve">Howard, James D, and Thorsten Kahnt. 2017. “Identity-Specific Reward Representations in Orbitofrontal Cortex Are Modulated by Selective Devaluation.” </w:t>
      </w:r>
      <w:r>
        <w:rPr>
          <w:i/>
          <w:iCs/>
        </w:rPr>
        <w:t>Journal of Neuroscience</w:t>
      </w:r>
      <w:r>
        <w:t xml:space="preserve"> 37 (10): 2627–38.</w:t>
      </w:r>
    </w:p>
    <w:p w14:paraId="349D34F3" w14:textId="77777777" w:rsidR="002B6979" w:rsidRDefault="00000000">
      <w:pPr>
        <w:pStyle w:val="Bibliography"/>
      </w:pPr>
      <w:bookmarkStart w:id="545" w:name="ref-RN28"/>
      <w:bookmarkEnd w:id="544"/>
      <w:r>
        <w:t xml:space="preserve">———. 2018. “Identity Prediction Errors in the Human Midbrain Update Reward-Identity Expectations in the Orbitofrontal Cortex.” </w:t>
      </w:r>
      <w:r>
        <w:rPr>
          <w:i/>
          <w:iCs/>
        </w:rPr>
        <w:t>Nature Communications</w:t>
      </w:r>
      <w:r>
        <w:t xml:space="preserve"> 9 (1): 1611.</w:t>
      </w:r>
    </w:p>
    <w:p w14:paraId="0E052D24" w14:textId="77777777" w:rsidR="002B6979" w:rsidRDefault="00000000">
      <w:pPr>
        <w:pStyle w:val="Bibliography"/>
      </w:pPr>
      <w:bookmarkStart w:id="546" w:name="ref-RN168"/>
      <w:bookmarkEnd w:id="545"/>
      <w:r>
        <w:t xml:space="preserve">———. 2021. “Causal Investigations into Orbitofrontal Control of Human Decision Making.” Journal Article. </w:t>
      </w:r>
      <w:r>
        <w:rPr>
          <w:i/>
          <w:iCs/>
        </w:rPr>
        <w:t>Current Opinion in Behavioral Sciences</w:t>
      </w:r>
      <w:r>
        <w:t xml:space="preserve"> 38: 14–19.</w:t>
      </w:r>
    </w:p>
    <w:p w14:paraId="77A16FE7" w14:textId="77777777" w:rsidR="002B6979" w:rsidRDefault="00000000">
      <w:pPr>
        <w:pStyle w:val="Bibliography"/>
      </w:pPr>
      <w:bookmarkStart w:id="547" w:name="ref-HowRey2020"/>
      <w:bookmarkEnd w:id="546"/>
      <w:r>
        <w:t xml:space="preserve">Howard, James D, Rachel Reynolds, Devyn E Smith, Joel L Voss, Geoffrey Schoenbaum, and Thorsten Kahnt. 2020. “Targeted Stimulation of Human Orbitofrontal Networks Disrupts Outcome-Guided Behavior.” </w:t>
      </w:r>
      <w:r>
        <w:rPr>
          <w:i/>
          <w:iCs/>
        </w:rPr>
        <w:t>Current Biology</w:t>
      </w:r>
      <w:r>
        <w:t xml:space="preserve"> 30 (3): 490–98.</w:t>
      </w:r>
    </w:p>
    <w:p w14:paraId="074EE91B" w14:textId="77777777" w:rsidR="002B6979" w:rsidRDefault="00000000">
      <w:pPr>
        <w:pStyle w:val="Bibliography"/>
      </w:pPr>
      <w:bookmarkStart w:id="548" w:name="ref-RN51"/>
      <w:bookmarkEnd w:id="547"/>
      <w:r>
        <w:t xml:space="preserve">Huang, Ying-Zu, Mark J Edwards, Elisabeth Rounis, Kailash P Bhatia, and John C Rothwell. 2005. “Theta Burst Stimulation of the Human Motor Cortex.” </w:t>
      </w:r>
      <w:r>
        <w:rPr>
          <w:i/>
          <w:iCs/>
        </w:rPr>
        <w:t>Neuron</w:t>
      </w:r>
      <w:r>
        <w:t xml:space="preserve"> 45 (2): 201–6.</w:t>
      </w:r>
    </w:p>
    <w:p w14:paraId="795171C5" w14:textId="77777777" w:rsidR="002B6979" w:rsidRDefault="00000000">
      <w:pPr>
        <w:pStyle w:val="Bibliography"/>
      </w:pPr>
      <w:bookmarkStart w:id="549" w:name="ref-RN639"/>
      <w:bookmarkEnd w:id="548"/>
      <w:r>
        <w:t xml:space="preserve">Izquierdo, Alicia. 2017. “Functional Heterogeneity Within Rat Orbitofrontal Cortex in Reward Learning and Decision Making.” Journal Article. </w:t>
      </w:r>
      <w:r>
        <w:rPr>
          <w:i/>
          <w:iCs/>
        </w:rPr>
        <w:t>Journal of Neuroscience</w:t>
      </w:r>
      <w:r>
        <w:t xml:space="preserve"> 37 (44): 10529–40.</w:t>
      </w:r>
    </w:p>
    <w:p w14:paraId="44867EEA" w14:textId="77777777" w:rsidR="002B6979" w:rsidRDefault="00000000">
      <w:pPr>
        <w:pStyle w:val="Bibliography"/>
      </w:pPr>
      <w:bookmarkStart w:id="550" w:name="ref-RN454"/>
      <w:bookmarkEnd w:id="549"/>
      <w:r>
        <w:t xml:space="preserve">Izquierdo, Alicia, Robin K Suda, and Elisabeth A Murray. 2004. “Bilateral Orbital Prefrontal Cortex Lesions in Rhesus Monkeys Disrupt Choices Guided by Both Reward Value and Reward Contingency.” Journal Article. </w:t>
      </w:r>
      <w:r>
        <w:rPr>
          <w:i/>
          <w:iCs/>
        </w:rPr>
        <w:t>Journal of Neuroscience</w:t>
      </w:r>
      <w:r>
        <w:t xml:space="preserve"> 24 (34): 7540–48.</w:t>
      </w:r>
    </w:p>
    <w:p w14:paraId="76BFA3A8" w14:textId="77777777" w:rsidR="002B6979" w:rsidRDefault="00000000">
      <w:pPr>
        <w:pStyle w:val="Bibliography"/>
      </w:pPr>
      <w:bookmarkStart w:id="551" w:name="ref-RN460"/>
      <w:bookmarkEnd w:id="550"/>
      <w:r>
        <w:t xml:space="preserve">Kahnt, Thorsten, Luke J Chang, Soyoung Q Park, Jakob Heinzle, and John-Dylan Haynes. 2012. “Connectivity-Based Parcellation of the Human Orbitofrontal Cortex.” Journal Article. </w:t>
      </w:r>
      <w:r>
        <w:rPr>
          <w:i/>
          <w:iCs/>
        </w:rPr>
        <w:t>Journal of Neuroscience</w:t>
      </w:r>
      <w:r>
        <w:t xml:space="preserve"> 32 (18): 6240–50.</w:t>
      </w:r>
    </w:p>
    <w:p w14:paraId="30F65D44" w14:textId="77777777" w:rsidR="002B6979" w:rsidRPr="00205D19" w:rsidRDefault="00000000">
      <w:pPr>
        <w:pStyle w:val="Bibliography"/>
        <w:rPr>
          <w:lang w:val="de-DE"/>
        </w:rPr>
      </w:pPr>
      <w:bookmarkStart w:id="552" w:name="ref-RN634"/>
      <w:bookmarkEnd w:id="551"/>
      <w:r>
        <w:t xml:space="preserve">Kidd, Celeste, and Benjamin Y Hayden. 2015. “The Psychology and Neuroscience of Curiosity.” </w:t>
      </w:r>
      <w:r w:rsidRPr="00205D19">
        <w:rPr>
          <w:i/>
          <w:iCs/>
          <w:lang w:val="de-DE"/>
        </w:rPr>
        <w:t>Neuron</w:t>
      </w:r>
      <w:r w:rsidRPr="00205D19">
        <w:rPr>
          <w:lang w:val="de-DE"/>
        </w:rPr>
        <w:t xml:space="preserve"> 88 (3): 449–60.</w:t>
      </w:r>
    </w:p>
    <w:p w14:paraId="7664CFA5" w14:textId="77777777" w:rsidR="002B6979" w:rsidRDefault="00000000">
      <w:pPr>
        <w:pStyle w:val="Bibliography"/>
      </w:pPr>
      <w:bookmarkStart w:id="553" w:name="ref-kirlutpos16"/>
      <w:bookmarkEnd w:id="552"/>
      <w:proofErr w:type="spellStart"/>
      <w:r w:rsidRPr="00205D19">
        <w:rPr>
          <w:lang w:val="de-DE"/>
        </w:rPr>
        <w:t>Kirilina</w:t>
      </w:r>
      <w:proofErr w:type="spellEnd"/>
      <w:r w:rsidRPr="00205D19">
        <w:rPr>
          <w:lang w:val="de-DE"/>
        </w:rPr>
        <w:t xml:space="preserve">, </w:t>
      </w:r>
      <w:proofErr w:type="spellStart"/>
      <w:r w:rsidRPr="00205D19">
        <w:rPr>
          <w:lang w:val="de-DE"/>
        </w:rPr>
        <w:t>Evgeniya</w:t>
      </w:r>
      <w:proofErr w:type="spellEnd"/>
      <w:r w:rsidRPr="00205D19">
        <w:rPr>
          <w:lang w:val="de-DE"/>
        </w:rPr>
        <w:t xml:space="preserve">, Antoine </w:t>
      </w:r>
      <w:proofErr w:type="spellStart"/>
      <w:r w:rsidRPr="00205D19">
        <w:rPr>
          <w:lang w:val="de-DE"/>
        </w:rPr>
        <w:t>Lutti</w:t>
      </w:r>
      <w:proofErr w:type="spellEnd"/>
      <w:r w:rsidRPr="00205D19">
        <w:rPr>
          <w:lang w:val="de-DE"/>
        </w:rPr>
        <w:t xml:space="preserve">, Benedikt A Poser, Felix Blankenburg, and Nikolaus Weiskopf. </w:t>
      </w:r>
      <w:r>
        <w:t xml:space="preserve">2016. “The Quest for the Best: The Impact of Different EPI Sequences on the Sensitivity of Random Effect fMRI Group Analyses.” </w:t>
      </w:r>
      <w:r>
        <w:rPr>
          <w:i/>
          <w:iCs/>
        </w:rPr>
        <w:t>Neuroimage</w:t>
      </w:r>
      <w:r>
        <w:t xml:space="preserve"> 126: 49–59.</w:t>
      </w:r>
    </w:p>
    <w:p w14:paraId="147ED3E5" w14:textId="77777777" w:rsidR="002B6979" w:rsidRDefault="00000000">
      <w:pPr>
        <w:pStyle w:val="Bibliography"/>
      </w:pPr>
      <w:bookmarkStart w:id="554" w:name="ref-krirol04"/>
      <w:bookmarkEnd w:id="553"/>
      <w:r>
        <w:t xml:space="preserve">Kringelbach, Morten L, and Edmund T Rolls. 2004. “The Functional Neuroanatomy of the Human Orbitofrontal Cortex: Evidence from Neuroimaging and Neuropsychology.” </w:t>
      </w:r>
      <w:r>
        <w:rPr>
          <w:i/>
          <w:iCs/>
        </w:rPr>
        <w:t>Progress in Neurobiology</w:t>
      </w:r>
      <w:r>
        <w:t xml:space="preserve"> 72 (5): 341–72.</w:t>
      </w:r>
    </w:p>
    <w:p w14:paraId="6093C1D8" w14:textId="77777777" w:rsidR="002B6979" w:rsidRDefault="00000000">
      <w:pPr>
        <w:pStyle w:val="Bibliography"/>
      </w:pPr>
      <w:bookmarkStart w:id="555" w:name="ref-liuyaoatt24"/>
      <w:bookmarkEnd w:id="554"/>
      <w:r>
        <w:t xml:space="preserve">Liu, Qingfang, Yao Zhao, Sumedha Attanti, Joel L Voss, Geoffrey Schoenbaum, and Thorsten Kahnt. 2024. “Midbrain Signaling of Identity Prediction Errors Depends on Orbitofrontal Cortex Networks.” </w:t>
      </w:r>
      <w:r>
        <w:rPr>
          <w:i/>
          <w:iCs/>
        </w:rPr>
        <w:t>Nature Communications</w:t>
      </w:r>
      <w:r>
        <w:t xml:space="preserve"> 15 (1): 1704.</w:t>
      </w:r>
    </w:p>
    <w:p w14:paraId="1F806A84" w14:textId="77777777" w:rsidR="002B6979" w:rsidRDefault="00000000">
      <w:pPr>
        <w:pStyle w:val="Bibliography"/>
      </w:pPr>
      <w:bookmarkStart w:id="556" w:name="ref-RN657"/>
      <w:bookmarkEnd w:id="555"/>
      <w:r>
        <w:t xml:space="preserve">Mackey, Scott, and Michael Petrides. 2010. “Quantitative Demonstration of Comparable Architectonic Areas Within the Ventromedial and Lateral Orbital Frontal Cortex in the Human and the Macaque Monkey Brains.” </w:t>
      </w:r>
      <w:r>
        <w:rPr>
          <w:i/>
          <w:iCs/>
        </w:rPr>
        <w:t>European Journal of Neuroscience</w:t>
      </w:r>
      <w:r>
        <w:t xml:space="preserve"> 32 (11): 1940–50.</w:t>
      </w:r>
    </w:p>
    <w:p w14:paraId="1C8304C6" w14:textId="77777777" w:rsidR="002B6979" w:rsidRDefault="00000000">
      <w:pPr>
        <w:pStyle w:val="Bibliography"/>
      </w:pPr>
      <w:bookmarkStart w:id="557" w:name="ref-RN650"/>
      <w:bookmarkEnd w:id="556"/>
      <w:r>
        <w:lastRenderedPageBreak/>
        <w:t xml:space="preserve">McDannald, Michael A, Guillem R Esber, Meredyth A Wegener, Heather M Wied, Tzu-Lan Liu, Thomas A Stalnaker, Joshua L Jones, Jason Trageser, and Geoffrey Schoenbaum. 2014. “Orbitofrontal Neurons Acquire Responses to ‘Valueless’ Pavlovian Cues During Unblocking.” Journal Article. </w:t>
      </w:r>
      <w:r>
        <w:rPr>
          <w:i/>
          <w:iCs/>
        </w:rPr>
        <w:t>Elife</w:t>
      </w:r>
      <w:r>
        <w:t xml:space="preserve"> 3: e02653.</w:t>
      </w:r>
    </w:p>
    <w:p w14:paraId="695AE9F5" w14:textId="77777777" w:rsidR="002B6979" w:rsidRDefault="00000000">
      <w:pPr>
        <w:pStyle w:val="Bibliography"/>
      </w:pPr>
      <w:bookmarkStart w:id="558" w:name="ref-RN530"/>
      <w:bookmarkEnd w:id="557"/>
      <w:r>
        <w:t xml:space="preserve">Murray, Elisabeth A, Emily J Moylan, Kadharbatcha S Saleem, Benjamin M Basile, and Janita Turchi. 2015. “Specialized Areas for Value Updating and Goal Selection in the Primate Orbitofrontal Cortex.” Journal Article. </w:t>
      </w:r>
      <w:r>
        <w:rPr>
          <w:i/>
          <w:iCs/>
        </w:rPr>
        <w:t>Elife</w:t>
      </w:r>
      <w:r>
        <w:t xml:space="preserve"> 4: e11695.</w:t>
      </w:r>
    </w:p>
    <w:p w14:paraId="5FCE4786" w14:textId="77777777" w:rsidR="002B6979" w:rsidRDefault="00000000">
      <w:pPr>
        <w:pStyle w:val="Bibliography"/>
      </w:pPr>
      <w:bookmarkStart w:id="559" w:name="ref-RN654"/>
      <w:bookmarkEnd w:id="558"/>
      <w:r>
        <w:t xml:space="preserve">Murray, Elisabeth A, John P O’Doherty, and Geoffrey Schoenbaum. 2007. “What We Know and Do Not Know about the Functions of the Orbitofrontal Cortex After 20 Years of Cross-Species Studies.” Journal Article. </w:t>
      </w:r>
      <w:r>
        <w:rPr>
          <w:i/>
          <w:iCs/>
        </w:rPr>
        <w:t>Journal of Neuroscience</w:t>
      </w:r>
      <w:r>
        <w:t xml:space="preserve"> 27 (31): 8166–69.</w:t>
      </w:r>
    </w:p>
    <w:p w14:paraId="079AD2A0" w14:textId="77777777" w:rsidR="002B6979" w:rsidRDefault="00000000">
      <w:pPr>
        <w:pStyle w:val="Bibliography"/>
      </w:pPr>
      <w:bookmarkStart w:id="560" w:name="ref-RN630"/>
      <w:bookmarkEnd w:id="559"/>
      <w:r>
        <w:t xml:space="preserve">Myung, Jay I, George Karabatsos, and Geoffrey J Iverson. 2005. “A Bayesian Approach to Testing Decision Making Axioms.” Journal Article. </w:t>
      </w:r>
      <w:r>
        <w:rPr>
          <w:i/>
          <w:iCs/>
        </w:rPr>
        <w:t>Journal of Mathematical Psychology</w:t>
      </w:r>
      <w:r>
        <w:t xml:space="preserve"> 49 (3): 205–25.</w:t>
      </w:r>
    </w:p>
    <w:p w14:paraId="598EE9AA" w14:textId="77777777" w:rsidR="002B6979" w:rsidRDefault="00000000">
      <w:pPr>
        <w:pStyle w:val="Bibliography"/>
      </w:pPr>
      <w:bookmarkStart w:id="561" w:name="ref-RN451"/>
      <w:bookmarkEnd w:id="560"/>
      <w:r>
        <w:t xml:space="preserve">Namboodiri, Vijay Mohan K, James M Otis, Kay van Heeswijk, Elisa S Voets, Rizk A Alghorazi, Jose Rodriguez-Romaguera, Stefan Mihalas, and Garret D Stuber. 2019. “Single-Cell Activity Tracking Reveals That Orbitofrontal Neurons Acquire and Maintain a Long-Term Memory to Guide Behavioral Adaptation.” Journal Article. </w:t>
      </w:r>
      <w:r>
        <w:rPr>
          <w:i/>
          <w:iCs/>
        </w:rPr>
        <w:t>Nature Neuroscience</w:t>
      </w:r>
      <w:r>
        <w:t xml:space="preserve"> 22 (7): 1110–21.</w:t>
      </w:r>
    </w:p>
    <w:p w14:paraId="5AA6F8AC" w14:textId="77777777" w:rsidR="002B6979" w:rsidRDefault="00000000">
      <w:pPr>
        <w:pStyle w:val="Bibliography"/>
      </w:pPr>
      <w:bookmarkStart w:id="562" w:name="ref-neubert15"/>
      <w:bookmarkEnd w:id="561"/>
      <w:r>
        <w:t xml:space="preserve">Neubert, Franz-Xaver, Rogier B Mars, Jérôme Sallet, and Matthew FS Rushworth. 2015. “Connectivity Reveals Relationship of Brain Areas for Reward-Guided Learning and Decision Making in Human and Monkey Frontal Cortex.” </w:t>
      </w:r>
      <w:r>
        <w:rPr>
          <w:i/>
          <w:iCs/>
        </w:rPr>
        <w:t>Proceedings of the National Academy of Sciences</w:t>
      </w:r>
      <w:r>
        <w:t xml:space="preserve"> 112 (20): E2695–2704.</w:t>
      </w:r>
    </w:p>
    <w:p w14:paraId="529EB720" w14:textId="77777777" w:rsidR="002B6979" w:rsidRDefault="00000000">
      <w:pPr>
        <w:pStyle w:val="Bibliography"/>
      </w:pPr>
      <w:bookmarkStart w:id="563" w:name="ref-RN561"/>
      <w:bookmarkEnd w:id="562"/>
      <w:r>
        <w:t xml:space="preserve">O’doherty, J, E T Rolls, S Francis, R Bowtell, F McGlone, G Kobal, B Renner, and G Ahne. 2000. “Sensory-Specific Satiety-Related Olfactory Activation of the Human Orbitofrontal Cortex.” Journal Article. </w:t>
      </w:r>
      <w:r>
        <w:rPr>
          <w:i/>
          <w:iCs/>
        </w:rPr>
        <w:t>Neuroreport</w:t>
      </w:r>
      <w:r>
        <w:t xml:space="preserve"> 11 (4): 893–97.</w:t>
      </w:r>
    </w:p>
    <w:p w14:paraId="2DE41BE5" w14:textId="77777777" w:rsidR="002B6979" w:rsidRDefault="00000000">
      <w:pPr>
        <w:pStyle w:val="Bibliography"/>
      </w:pPr>
      <w:bookmarkStart w:id="564" w:name="ref-RN614"/>
      <w:bookmarkEnd w:id="563"/>
      <w:r>
        <w:t xml:space="preserve">O’keefe, John, and Lynn Nadel. 1978. </w:t>
      </w:r>
      <w:r>
        <w:rPr>
          <w:i/>
          <w:iCs/>
        </w:rPr>
        <w:t>The Hippocampus as a Cognitive Map</w:t>
      </w:r>
      <w:r>
        <w:t>. Book. Oxford university press.</w:t>
      </w:r>
    </w:p>
    <w:p w14:paraId="230EEECB" w14:textId="77777777" w:rsidR="002B6979" w:rsidRDefault="00000000">
      <w:pPr>
        <w:pStyle w:val="Bibliography"/>
      </w:pPr>
      <w:bookmarkStart w:id="565" w:name="ref-RN649"/>
      <w:bookmarkEnd w:id="564"/>
      <w:r>
        <w:t xml:space="preserve">Ostlund, Sean B, and Bernard W Balleine. 2007. “Orbitofrontal Cortex Mediates Outcome Encoding in Pavlovian but Not Instrumental Conditioning.” Journal Article. </w:t>
      </w:r>
      <w:r>
        <w:rPr>
          <w:i/>
          <w:iCs/>
        </w:rPr>
        <w:t>Journal of Neuroscience</w:t>
      </w:r>
      <w:r>
        <w:t xml:space="preserve"> 27 (18): 4819–25.</w:t>
      </w:r>
    </w:p>
    <w:p w14:paraId="0EEBA9FB" w14:textId="77777777" w:rsidR="002B6979" w:rsidRDefault="00000000">
      <w:pPr>
        <w:pStyle w:val="Bibliography"/>
      </w:pPr>
      <w:bookmarkStart w:id="566" w:name="ref-oue15"/>
      <w:bookmarkEnd w:id="565"/>
      <w:r>
        <w:t xml:space="preserve">Ouellet, Julien, Alexander McGirr, Frederique Van den Eynde, Fabrice Jollant, Martin Lepage, and Marcelo T Berlim. 2015. “Enhancing Decision-Making and Cognitive Impulse Control with Transcranial Direct Current Stimulation (tDCS) Applied over the Orbitofrontal Cortex (OFC): A Randomized and Sham-Controlled Exploratory Study.” </w:t>
      </w:r>
      <w:r>
        <w:rPr>
          <w:i/>
          <w:iCs/>
        </w:rPr>
        <w:t>Journal of Psychiatric Research</w:t>
      </w:r>
      <w:r>
        <w:t xml:space="preserve"> 69: 27–34.</w:t>
      </w:r>
    </w:p>
    <w:p w14:paraId="01E4B98F" w14:textId="77777777" w:rsidR="002B6979" w:rsidRDefault="00000000">
      <w:pPr>
        <w:pStyle w:val="Bibliography"/>
      </w:pPr>
      <w:bookmarkStart w:id="567" w:name="ref-RN653"/>
      <w:bookmarkEnd w:id="566"/>
      <w:r>
        <w:lastRenderedPageBreak/>
        <w:t xml:space="preserve">Panayi, Marios C, and Simon Killcross. 2021. “The Role of the Rodent Lateral Orbitofrontal Cortex in Simple Pavlovian Cue-Outcome Learning Depends on Training Experience.” Journal Article. </w:t>
      </w:r>
      <w:r>
        <w:rPr>
          <w:i/>
          <w:iCs/>
        </w:rPr>
        <w:t>Cerebral Cortex Communications</w:t>
      </w:r>
      <w:r>
        <w:t xml:space="preserve"> 2 (1): tgab010.</w:t>
      </w:r>
    </w:p>
    <w:p w14:paraId="3EAF5F58" w14:textId="77777777" w:rsidR="002B6979" w:rsidRDefault="00000000">
      <w:pPr>
        <w:pStyle w:val="Bibliography"/>
      </w:pPr>
      <w:bookmarkStart w:id="568" w:name="ref-RN648"/>
      <w:bookmarkEnd w:id="567"/>
      <w:r>
        <w:t xml:space="preserve">Pickens, Charles L, Michael P Saddoris, Barry Setlow, Michela Gallagher, Peter C Holland, and Geoffrey Schoenbaum. 2003. “Different Roles for Orbitofrontal Cortex and Basolateral Amygdala in a Reinforcer Devaluation Task.” Journal Article. </w:t>
      </w:r>
      <w:r>
        <w:rPr>
          <w:i/>
          <w:iCs/>
        </w:rPr>
        <w:t>Journal of Neuroscience</w:t>
      </w:r>
      <w:r>
        <w:t xml:space="preserve"> 23 (35): 11078–84.</w:t>
      </w:r>
    </w:p>
    <w:p w14:paraId="68E975E1" w14:textId="77777777" w:rsidR="002B6979" w:rsidRDefault="00000000">
      <w:pPr>
        <w:pStyle w:val="Bibliography"/>
      </w:pPr>
      <w:bookmarkStart w:id="569" w:name="ref-RN524"/>
      <w:bookmarkEnd w:id="568"/>
      <w:r>
        <w:t xml:space="preserve">Poser, Benedikt A, Maarten J Versluis, Johannes M Hoogduin, and David G Norris. 2006. “BOLD Contrast Sensitivity Enhancement and Artifact Reduction with Multiecho EPI: Parallel-Acquired Inhomogeneity-Desensitized fMRI.” </w:t>
      </w:r>
      <w:r>
        <w:rPr>
          <w:i/>
          <w:iCs/>
        </w:rPr>
        <w:t>Magnetic Resonance in Medicine: An Official Journal of the International Society for Magnetic Resonance in Medicine</w:t>
      </w:r>
      <w:r>
        <w:t xml:space="preserve"> 55 (6): 1227–35.</w:t>
      </w:r>
    </w:p>
    <w:p w14:paraId="5F5C3172" w14:textId="77777777" w:rsidR="002B6979" w:rsidRDefault="00000000">
      <w:pPr>
        <w:pStyle w:val="Bibliography"/>
      </w:pPr>
      <w:bookmarkStart w:id="570" w:name="ref-RN521"/>
      <w:bookmarkEnd w:id="569"/>
      <w:r>
        <w:t xml:space="preserve">Power, Jonathan D, Kelly A Barnes, Abraham Z Snyder, Bradley L Schlaggar, and Steven E Petersen. 2012. “Spurious but Systematic Correlations in Functional Connectivity MRI Networks Arise from Subject Motion.” </w:t>
      </w:r>
      <w:r>
        <w:rPr>
          <w:i/>
          <w:iCs/>
        </w:rPr>
        <w:t>Neuroimage</w:t>
      </w:r>
      <w:r>
        <w:t xml:space="preserve"> 59 (3): 2142–54.</w:t>
      </w:r>
    </w:p>
    <w:p w14:paraId="6EE1D427" w14:textId="77777777" w:rsidR="002B6979" w:rsidRDefault="00000000">
      <w:pPr>
        <w:pStyle w:val="Bibliography"/>
      </w:pPr>
      <w:bookmarkStart w:id="571" w:name="ref-RN641"/>
      <w:bookmarkEnd w:id="570"/>
      <w:r>
        <w:t xml:space="preserve">Price, Joseph L. 2007. “Definition of the Orbital Cortex in Relation to Specific Connections with Limbic and Visceral Structures and Other Cortical Regions.” Journal Article. </w:t>
      </w:r>
      <w:r>
        <w:rPr>
          <w:i/>
          <w:iCs/>
        </w:rPr>
        <w:t>Annals of the New York Academy of Sciences</w:t>
      </w:r>
      <w:r>
        <w:t xml:space="preserve"> 1121 (1): 54–71.</w:t>
      </w:r>
    </w:p>
    <w:p w14:paraId="6894D207" w14:textId="77777777" w:rsidR="002B6979" w:rsidRDefault="00000000">
      <w:pPr>
        <w:pStyle w:val="Bibliography"/>
      </w:pPr>
      <w:bookmarkStart w:id="572" w:name="ref-rhodes13"/>
      <w:bookmarkEnd w:id="571"/>
      <w:r>
        <w:t xml:space="preserve">Rhodes, Sarah EV, and Elisabeth A Murray. 2013. “Differential Effects of Amygdala, Orbital Prefrontal Cortex, and Prelimbic Cortex Lesions on Goal-Directed Behavior in Rhesus Macaques.” </w:t>
      </w:r>
      <w:r>
        <w:rPr>
          <w:i/>
          <w:iCs/>
        </w:rPr>
        <w:t>Journal of Neuroscience</w:t>
      </w:r>
      <w:r>
        <w:t xml:space="preserve"> 33 (8): 3380–89.</w:t>
      </w:r>
    </w:p>
    <w:p w14:paraId="304A4C1B" w14:textId="77777777" w:rsidR="002B6979" w:rsidRDefault="00000000">
      <w:pPr>
        <w:pStyle w:val="Bibliography"/>
      </w:pPr>
      <w:bookmarkStart w:id="573" w:name="ref-RN637"/>
      <w:bookmarkEnd w:id="572"/>
      <w:r>
        <w:t xml:space="preserve">Rich, Erin L, and Joni D Wallis. 2017. “Spatiotemporal Dynamics of Information Encoding Revealed in Orbitofrontal High-Gamma.” Journal Article. </w:t>
      </w:r>
      <w:r>
        <w:rPr>
          <w:i/>
          <w:iCs/>
        </w:rPr>
        <w:t>Nature Communications</w:t>
      </w:r>
      <w:r>
        <w:t xml:space="preserve"> 8 (1): 1139.</w:t>
      </w:r>
    </w:p>
    <w:p w14:paraId="2D56816D" w14:textId="77777777" w:rsidR="002B6979" w:rsidRDefault="00000000">
      <w:pPr>
        <w:pStyle w:val="Bibliography"/>
      </w:pPr>
      <w:bookmarkStart w:id="574" w:name="ref-RN520"/>
      <w:bookmarkEnd w:id="573"/>
      <w:r>
        <w:t xml:space="preserve">Rizley, Ross C, and Robert A Rescorla. 1972. “Associations in Second-Order Conditioning and Sensory Preconditioning.” Journal Article. </w:t>
      </w:r>
      <w:r>
        <w:rPr>
          <w:i/>
          <w:iCs/>
        </w:rPr>
        <w:t>Journal of Comparative and Physiological Psychology</w:t>
      </w:r>
      <w:r>
        <w:t xml:space="preserve"> 81 (1): 1.</w:t>
      </w:r>
    </w:p>
    <w:p w14:paraId="6AAFEF5D" w14:textId="77777777" w:rsidR="002B6979" w:rsidRDefault="00000000">
      <w:pPr>
        <w:pStyle w:val="Bibliography"/>
      </w:pPr>
      <w:bookmarkStart w:id="575" w:name="ref-RN15"/>
      <w:bookmarkEnd w:id="574"/>
      <w:r>
        <w:t xml:space="preserve">Rudebeck, Peter H, and Elisabeth A Murray. 2014. “The Orbitofrontal Oracle: Cortical Mechanisms for the Prediction and Evaluation of Specific Behavioral Outcomes.” </w:t>
      </w:r>
      <w:r>
        <w:rPr>
          <w:i/>
          <w:iCs/>
        </w:rPr>
        <w:t>Neuron</w:t>
      </w:r>
      <w:r>
        <w:t xml:space="preserve"> 84 (6): 1143–56.</w:t>
      </w:r>
    </w:p>
    <w:p w14:paraId="7A7EA889" w14:textId="77777777" w:rsidR="002B6979" w:rsidRDefault="00000000">
      <w:pPr>
        <w:pStyle w:val="Bibliography"/>
      </w:pPr>
      <w:bookmarkStart w:id="576" w:name="ref-RN457"/>
      <w:bookmarkEnd w:id="575"/>
      <w:r>
        <w:t xml:space="preserve">Schuck, Nicolas W, Ming Bo Cai, Robert C Wilson, and Yael Niv. 2016. “Human Orbitofrontal Cortex Represents a Cognitive Map of State Space.” Journal Article. </w:t>
      </w:r>
      <w:r>
        <w:rPr>
          <w:i/>
          <w:iCs/>
        </w:rPr>
        <w:t>Neuron</w:t>
      </w:r>
      <w:r>
        <w:t xml:space="preserve"> 91 (6): 1402–12.</w:t>
      </w:r>
    </w:p>
    <w:p w14:paraId="6814833B" w14:textId="77777777" w:rsidR="002B6979" w:rsidRDefault="00000000">
      <w:pPr>
        <w:pStyle w:val="Bibliography"/>
      </w:pPr>
      <w:bookmarkStart w:id="577" w:name="ref-RN159"/>
      <w:bookmarkEnd w:id="576"/>
      <w:r>
        <w:t xml:space="preserve">Spiegelhalter, David J, Nicola G Best, Bradley P Carlin, and Angelika Van Der Linde. 2002. “Bayesian Measures of Model Complexity and Fit.” Journal Article. </w:t>
      </w:r>
      <w:r>
        <w:rPr>
          <w:i/>
          <w:iCs/>
        </w:rPr>
        <w:t>Journal of the Royal Statistical Society: Series b (Statistical Methodology)</w:t>
      </w:r>
      <w:r>
        <w:t xml:space="preserve"> 64 (4): 583–639.</w:t>
      </w:r>
    </w:p>
    <w:p w14:paraId="75FB6B30" w14:textId="77777777" w:rsidR="002B6979" w:rsidRDefault="00000000">
      <w:pPr>
        <w:pStyle w:val="Bibliography"/>
      </w:pPr>
      <w:bookmarkStart w:id="578" w:name="ref-RN636"/>
      <w:bookmarkEnd w:id="577"/>
      <w:r>
        <w:lastRenderedPageBreak/>
        <w:t xml:space="preserve">Stoll, Frederic M, and Peter H Rudebeck. 2024. “Dissociable Representations of Decision Variables Within Subdivisions of Macaque Orbitofrontal and Ventrolateral Frontal Cortex.” Journal Article. </w:t>
      </w:r>
      <w:r>
        <w:rPr>
          <w:i/>
          <w:iCs/>
        </w:rPr>
        <w:t>bioRxiv</w:t>
      </w:r>
      <w:r>
        <w:t>.</w:t>
      </w:r>
    </w:p>
    <w:p w14:paraId="494BFAD6" w14:textId="77777777" w:rsidR="002B6979" w:rsidRDefault="00000000">
      <w:pPr>
        <w:pStyle w:val="Bibliography"/>
      </w:pPr>
      <w:bookmarkStart w:id="579" w:name="ref-RN564"/>
      <w:bookmarkEnd w:id="578"/>
      <w:r>
        <w:t xml:space="preserve">Tegelbeckers, Jana, Daria B Porter, Joel L Voss, Geoffrey Schoenbaum, and Thorsten Kahnt. 2023. “Lateral Orbitofrontal Cortex Integrates Predictive Information Across Multiple Cues to Guide Behavior.” Journal Article. </w:t>
      </w:r>
      <w:r>
        <w:rPr>
          <w:i/>
          <w:iCs/>
        </w:rPr>
        <w:t>Current Biology</w:t>
      </w:r>
      <w:r>
        <w:t xml:space="preserve"> 33 (20): 4496–4504. e5.</w:t>
      </w:r>
    </w:p>
    <w:p w14:paraId="02E2BAE3" w14:textId="77777777" w:rsidR="002B6979" w:rsidRDefault="00000000">
      <w:pPr>
        <w:pStyle w:val="Bibliography"/>
      </w:pPr>
      <w:bookmarkStart w:id="580" w:name="ref-RN592"/>
      <w:bookmarkEnd w:id="579"/>
      <w:r>
        <w:t xml:space="preserve">Tolman, Edward C. 1948. “Cognitive Maps in Rats and Men.” Journal Article. </w:t>
      </w:r>
      <w:r>
        <w:rPr>
          <w:i/>
          <w:iCs/>
        </w:rPr>
        <w:t>Psychological Review</w:t>
      </w:r>
      <w:r>
        <w:t xml:space="preserve"> 55 (4): 189.</w:t>
      </w:r>
    </w:p>
    <w:p w14:paraId="4F285375" w14:textId="77777777" w:rsidR="002B6979" w:rsidRDefault="00000000">
      <w:pPr>
        <w:pStyle w:val="Bibliography"/>
      </w:pPr>
      <w:bookmarkStart w:id="581" w:name="ref-RN643"/>
      <w:bookmarkEnd w:id="580"/>
      <w:r>
        <w:t xml:space="preserve">Vaidya, Avinash R, and David Badre. 2022. “Abstract Task Representations for Inference and Control.” Journal Article. </w:t>
      </w:r>
      <w:r>
        <w:rPr>
          <w:i/>
          <w:iCs/>
        </w:rPr>
        <w:t>Trends in Cognitive Sciences</w:t>
      </w:r>
      <w:r>
        <w:t xml:space="preserve"> 26 (6): 484–98.</w:t>
      </w:r>
    </w:p>
    <w:p w14:paraId="591683CD" w14:textId="77777777" w:rsidR="002B6979" w:rsidRDefault="00000000">
      <w:pPr>
        <w:pStyle w:val="Bibliography"/>
      </w:pPr>
      <w:bookmarkStart w:id="582" w:name="ref-RN640"/>
      <w:bookmarkEnd w:id="581"/>
      <w:r>
        <w:t xml:space="preserve">Wallis, Jonathan D. 2012. “Cross-Species Studies of Orbitofrontal Cortex and Value-Based Decision-Making.” Journal Article. </w:t>
      </w:r>
      <w:r>
        <w:rPr>
          <w:i/>
          <w:iCs/>
        </w:rPr>
        <w:t>Nature Neuroscience</w:t>
      </w:r>
      <w:r>
        <w:t xml:space="preserve"> 15 (1): 13–19.</w:t>
      </w:r>
    </w:p>
    <w:p w14:paraId="4FCB2737" w14:textId="77777777" w:rsidR="002B6979" w:rsidRDefault="00000000">
      <w:pPr>
        <w:pStyle w:val="Bibliography"/>
      </w:pPr>
      <w:bookmarkStart w:id="583" w:name="ref-RN656"/>
      <w:bookmarkEnd w:id="582"/>
      <w:r>
        <w:t xml:space="preserve">Walton, Mark E, Timothy EJ Behrens, MaryAnn P Noonan, and Matthew FS Rushworth. 2011. “Giving Credit Where Credit Is Due: Orbitofrontal Cortex and Valuation in an Uncertain World.” Journal Article. </w:t>
      </w:r>
      <w:r>
        <w:rPr>
          <w:i/>
          <w:iCs/>
        </w:rPr>
        <w:t>Annals of the New York Academy of Sciences</w:t>
      </w:r>
      <w:r>
        <w:t xml:space="preserve"> 1239 (1): 14–24.</w:t>
      </w:r>
    </w:p>
    <w:p w14:paraId="3FAC375B" w14:textId="77777777" w:rsidR="002B6979" w:rsidRDefault="00000000">
      <w:pPr>
        <w:pStyle w:val="Bibliography"/>
      </w:pPr>
      <w:bookmarkStart w:id="584" w:name="ref-RN4"/>
      <w:bookmarkEnd w:id="583"/>
      <w:r>
        <w:t xml:space="preserve">Wang, Fang, James D Howard, Joel L Voss, Geoffrey Schoenbaum, and Thorsten Kahnt. 2020. “Targeted Stimulation of an Orbitofrontal Network Disrupts Decisions Based on Inferred, Not Experienced Outcomes.” </w:t>
      </w:r>
      <w:r>
        <w:rPr>
          <w:i/>
          <w:iCs/>
        </w:rPr>
        <w:t>Journal of Neuroscience</w:t>
      </w:r>
      <w:r>
        <w:t xml:space="preserve"> 40 (45): 8726–33.</w:t>
      </w:r>
    </w:p>
    <w:p w14:paraId="4CD477BF" w14:textId="77777777" w:rsidR="002B6979" w:rsidRDefault="00000000">
      <w:pPr>
        <w:pStyle w:val="Bibliography"/>
      </w:pPr>
      <w:bookmarkStart w:id="585" w:name="ref-RN633"/>
      <w:bookmarkEnd w:id="584"/>
      <w:r>
        <w:t xml:space="preserve">Wang, Maya Zhe, and Benjamin Y Hayden. 2021. “Latent Learning, Cognitive Maps, and Curiosity.” </w:t>
      </w:r>
      <w:r>
        <w:rPr>
          <w:i/>
          <w:iCs/>
        </w:rPr>
        <w:t>Current Opinion in Behavioral Sciences</w:t>
      </w:r>
      <w:r>
        <w:t xml:space="preserve"> 38: 1–7.</w:t>
      </w:r>
    </w:p>
    <w:p w14:paraId="0E02C47D" w14:textId="77777777" w:rsidR="002B6979" w:rsidRDefault="00000000">
      <w:pPr>
        <w:pStyle w:val="Bibliography"/>
      </w:pPr>
      <w:bookmarkStart w:id="586" w:name="ref-RN531"/>
      <w:bookmarkEnd w:id="585"/>
      <w:r>
        <w:t xml:space="preserve">Wang, Maya Zhe, Benjamin Y Hayden, and Sarah R Heilbronner. 2022. “A Structural and Functional Subdivision in Central Orbitofrontal Cortex.” </w:t>
      </w:r>
      <w:r>
        <w:rPr>
          <w:i/>
          <w:iCs/>
        </w:rPr>
        <w:t>Nature Communications</w:t>
      </w:r>
      <w:r>
        <w:t xml:space="preserve"> 13 (1): 3623.</w:t>
      </w:r>
    </w:p>
    <w:p w14:paraId="1B38AAAE" w14:textId="77777777" w:rsidR="002B6979" w:rsidRDefault="00000000">
      <w:pPr>
        <w:pStyle w:val="Bibliography"/>
      </w:pPr>
      <w:bookmarkStart w:id="587" w:name="ref-RN606"/>
      <w:bookmarkEnd w:id="586"/>
      <w:r>
        <w:t xml:space="preserve">Wilson, Robert C, Yuji K Takahashi, Geoffrey Schoenbaum, and Yael Niv. 2014. “Orbitofrontal Cortex as a Cognitive Map of Task Space.” Journal Article. </w:t>
      </w:r>
      <w:r>
        <w:rPr>
          <w:i/>
          <w:iCs/>
        </w:rPr>
        <w:t>Neuron</w:t>
      </w:r>
      <w:r>
        <w:t xml:space="preserve"> 81 (2): 267–79.</w:t>
      </w:r>
    </w:p>
    <w:p w14:paraId="67F8A2AF" w14:textId="77777777" w:rsidR="002B6979" w:rsidRDefault="00000000">
      <w:pPr>
        <w:pStyle w:val="Bibliography"/>
      </w:pPr>
      <w:bookmarkStart w:id="588" w:name="ref-zhao24img"/>
      <w:bookmarkEnd w:id="587"/>
      <w:r>
        <w:t xml:space="preserve">Zhao, Ludwig Sichen, Clara U Raithel, M Dylan Tisdall, John A Detre, and Jay A Gottfried. 2024. “Leveraging Multi-Echo EPI to Enhance BOLD Sensitivity in Task-Based Olfactory fMRI.” </w:t>
      </w:r>
      <w:r>
        <w:rPr>
          <w:i/>
          <w:iCs/>
        </w:rPr>
        <w:t>Imaging Neuroscience</w:t>
      </w:r>
      <w:r>
        <w:t xml:space="preserve"> 2: 1–15.</w:t>
      </w:r>
    </w:p>
    <w:p w14:paraId="48860CBC" w14:textId="77777777" w:rsidR="002B6979" w:rsidRDefault="00000000">
      <w:pPr>
        <w:pStyle w:val="Bibliography"/>
      </w:pPr>
      <w:bookmarkStart w:id="589" w:name="ref-RN642"/>
      <w:bookmarkEnd w:id="588"/>
      <w:r>
        <w:t xml:space="preserve">Zhou, Jingfeng, Marlian Montesinos-Cartagena, Andrew M Wikenheiser, Matthew PH Gardner, Yael Niv, and Geoffrey Schoenbaum. 2019. “Complementary Task Structure Representations in Hippocampus and Orbitofrontal Cortex During an Odor Sequence Task.” Journal Article. </w:t>
      </w:r>
      <w:r>
        <w:rPr>
          <w:i/>
          <w:iCs/>
        </w:rPr>
        <w:t>Current Biology</w:t>
      </w:r>
      <w:r>
        <w:t xml:space="preserve"> 29 (20): 3402–3409. e3.</w:t>
      </w:r>
      <w:bookmarkEnd w:id="510"/>
      <w:bookmarkEnd w:id="530"/>
      <w:bookmarkEnd w:id="589"/>
    </w:p>
    <w:sectPr w:rsidR="002B6979">
      <w:footnotePr>
        <w:numRestart w:val="eachSect"/>
      </w:footnotePr>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Kahnt, Thorsten (NIH/NIDA) [E]" w:date="2025-05-06T11:39:00Z" w:initials="TK">
    <w:p w14:paraId="3F94C5EA" w14:textId="77777777" w:rsidR="00205D19" w:rsidRDefault="00205D19" w:rsidP="00205D19">
      <w:pPr>
        <w:pStyle w:val="CommentText"/>
      </w:pPr>
      <w:r>
        <w:rPr>
          <w:rStyle w:val="CommentReference"/>
        </w:rPr>
        <w:annotationRef/>
      </w:r>
      <w:r>
        <w:t xml:space="preserve">Copied this over from the PDF so I can make changes. </w:t>
      </w:r>
    </w:p>
  </w:comment>
  <w:comment w:id="12" w:author="Kahnt, Thorsten (NIH/NIDA) [E]" w:date="2025-05-06T11:51:00Z" w:initials="TK">
    <w:p w14:paraId="09AFC3C5" w14:textId="77777777" w:rsidR="00590D0E" w:rsidRDefault="00590D0E" w:rsidP="00590D0E">
      <w:pPr>
        <w:pStyle w:val="CommentText"/>
      </w:pPr>
      <w:r>
        <w:rPr>
          <w:rStyle w:val="CommentReference"/>
        </w:rPr>
        <w:annotationRef/>
      </w:r>
      <w:r>
        <w:t>Do you think we can find a more commonly encountered example?</w:t>
      </w:r>
    </w:p>
  </w:comment>
  <w:comment w:id="23" w:author="Kahnt, Thorsten (NIH/NIDA) [E]" w:date="2025-05-06T11:53:00Z" w:initials="TK">
    <w:p w14:paraId="30F203F4" w14:textId="77777777" w:rsidR="00590D0E" w:rsidRDefault="00590D0E" w:rsidP="00590D0E">
      <w:pPr>
        <w:pStyle w:val="CommentText"/>
      </w:pPr>
      <w:r>
        <w:rPr>
          <w:rStyle w:val="CommentReference"/>
        </w:rPr>
        <w:annotationRef/>
      </w:r>
      <w:hyperlink r:id="rId1" w:history="1">
        <w:r w:rsidRPr="00400DC9">
          <w:rPr>
            <w:rStyle w:val="Hyperlink"/>
          </w:rPr>
          <w:t>https://pubmed.ncbi.nlm.nih.gov/36550290/</w:t>
        </w:r>
      </w:hyperlink>
    </w:p>
  </w:comment>
  <w:comment w:id="37" w:author="Kahnt, Thorsten (NIH/NIDA) [E]" w:date="2025-05-07T09:12:00Z" w:initials="TK">
    <w:p w14:paraId="7F672D05" w14:textId="77777777" w:rsidR="00A96F76" w:rsidRDefault="00A96F76" w:rsidP="00A96F76">
      <w:pPr>
        <w:pStyle w:val="CommentText"/>
      </w:pPr>
      <w:r>
        <w:rPr>
          <w:rStyle w:val="CommentReference"/>
        </w:rPr>
        <w:annotationRef/>
      </w:r>
      <w:hyperlink r:id="rId2" w:history="1">
        <w:r w:rsidRPr="003A409E">
          <w:rPr>
            <w:rStyle w:val="Hyperlink"/>
          </w:rPr>
          <w:t>https://pubmed.ncbi.nlm.nih.gov/23416449/</w:t>
        </w:r>
      </w:hyperlink>
    </w:p>
  </w:comment>
  <w:comment w:id="39" w:author="Kahnt, Thorsten (NIH/NIDA) [E]" w:date="2025-05-07T09:13:00Z" w:initials="TK">
    <w:p w14:paraId="4D042B1F" w14:textId="77777777" w:rsidR="00A96F76" w:rsidRDefault="00A96F76" w:rsidP="00A96F76">
      <w:pPr>
        <w:pStyle w:val="CommentText"/>
      </w:pPr>
      <w:r>
        <w:rPr>
          <w:rStyle w:val="CommentReference"/>
        </w:rPr>
        <w:annotationRef/>
      </w:r>
      <w:hyperlink r:id="rId3" w:history="1">
        <w:r w:rsidRPr="002B5817">
          <w:rPr>
            <w:rStyle w:val="Hyperlink"/>
          </w:rPr>
          <w:t>https://pubmed.ncbi.nlm.nih.gov/25848032/</w:t>
        </w:r>
      </w:hyperlink>
    </w:p>
  </w:comment>
  <w:comment w:id="40" w:author="Kahnt, Thorsten (NIH/NIDA) [E]" w:date="2025-05-07T09:14:00Z" w:initials="TK">
    <w:p w14:paraId="2062802C" w14:textId="77777777" w:rsidR="00A96F76" w:rsidRDefault="00A96F76" w:rsidP="00A96F76">
      <w:pPr>
        <w:pStyle w:val="CommentText"/>
      </w:pPr>
      <w:r>
        <w:rPr>
          <w:rStyle w:val="CommentReference"/>
        </w:rPr>
        <w:annotationRef/>
      </w:r>
      <w:hyperlink r:id="rId4" w:history="1">
        <w:r w:rsidRPr="00F03071">
          <w:rPr>
            <w:rStyle w:val="Hyperlink"/>
          </w:rPr>
          <w:t>https://pubmed.ncbi.nlm.nih.gov/11135651/</w:t>
        </w:r>
      </w:hyperlink>
    </w:p>
  </w:comment>
  <w:comment w:id="44" w:author="Kahnt, Thorsten (NIH/NIDA) [E]" w:date="2025-05-07T09:15:00Z" w:initials="TK">
    <w:p w14:paraId="10E9E406" w14:textId="77777777" w:rsidR="00A96F76" w:rsidRDefault="00A96F76" w:rsidP="00A96F76">
      <w:pPr>
        <w:pStyle w:val="CommentText"/>
      </w:pPr>
      <w:r>
        <w:rPr>
          <w:rStyle w:val="CommentReference"/>
        </w:rPr>
        <w:annotationRef/>
      </w:r>
      <w:r>
        <w:t>Are there any functional studies we can cite here?</w:t>
      </w:r>
    </w:p>
  </w:comment>
  <w:comment w:id="101" w:author="Kahnt, Thorsten (NIH/NIDA) [E]" w:date="2025-05-06T12:04:00Z" w:initials="TK">
    <w:p w14:paraId="3AAA8886" w14:textId="563ABDC3" w:rsidR="00BF3357" w:rsidRDefault="0034498C" w:rsidP="00BF3357">
      <w:pPr>
        <w:pStyle w:val="CommentText"/>
      </w:pPr>
      <w:r>
        <w:rPr>
          <w:rStyle w:val="CommentReference"/>
        </w:rPr>
        <w:annotationRef/>
      </w:r>
      <w:r w:rsidR="00BF3357">
        <w:t>I think we need to better justify these predictions based on the literature. I tried to add the Murray paper at the beginning, but maybe you can come up with a better solution.</w:t>
      </w:r>
    </w:p>
  </w:comment>
  <w:comment w:id="164" w:author="Kahnt, Thorsten (NIH/NIDA) [E]" w:date="2025-05-06T14:18:00Z" w:initials="TK">
    <w:p w14:paraId="3D6AABBD" w14:textId="77777777" w:rsidR="00BD3CB2" w:rsidRDefault="00BD3CB2" w:rsidP="00BD3CB2">
      <w:pPr>
        <w:pStyle w:val="CommentText"/>
      </w:pPr>
      <w:r>
        <w:rPr>
          <w:rStyle w:val="CommentReference"/>
        </w:rPr>
        <w:annotationRef/>
      </w:r>
      <w:r>
        <w:t>Any chance we can add a ventral view?</w:t>
      </w:r>
    </w:p>
  </w:comment>
  <w:comment w:id="165" w:author="Kahnt, Thorsten (NIH/NIDA) [E]" w:date="2025-05-06T12:39:00Z" w:initials="TK">
    <w:p w14:paraId="608A3DCB" w14:textId="6E063F21" w:rsidR="0050201C" w:rsidRDefault="0050201C" w:rsidP="0050201C">
      <w:pPr>
        <w:pStyle w:val="CommentText"/>
      </w:pPr>
      <w:r>
        <w:rPr>
          <w:rStyle w:val="CommentReference"/>
        </w:rPr>
        <w:annotationRef/>
      </w:r>
      <w:r>
        <w:t xml:space="preserve">It would be good to use the same way to indicate significant differences in all figures. I would prefer using asterisks and lines connecting the plots, but I am also fine if you want to show p values. In any case, just make it consistent across all figures. </w:t>
      </w:r>
    </w:p>
  </w:comment>
  <w:comment w:id="167" w:author="Kahnt, Thorsten (NIH/NIDA) [E]" w:date="2025-05-06T12:44:00Z" w:initials="TK">
    <w:p w14:paraId="4226D228" w14:textId="77777777" w:rsidR="0050201C" w:rsidRDefault="0050201C" w:rsidP="0050201C">
      <w:pPr>
        <w:pStyle w:val="CommentText"/>
      </w:pPr>
      <w:r>
        <w:rPr>
          <w:rStyle w:val="CommentReference"/>
        </w:rPr>
        <w:annotationRef/>
      </w:r>
      <w:r>
        <w:t xml:space="preserve">Is this for both odors, or specific for the sated odor (odor by time interaction)? May be worth making this clear. </w:t>
      </w:r>
    </w:p>
  </w:comment>
  <w:comment w:id="176" w:author="Kahnt, Thorsten (NIH/NIDA) [E]" w:date="2025-05-06T13:00:00Z" w:initials="TK">
    <w:p w14:paraId="17FE1FEF" w14:textId="77777777" w:rsidR="00114E89" w:rsidRDefault="00B52B50" w:rsidP="00114E89">
      <w:pPr>
        <w:pStyle w:val="CommentText"/>
      </w:pPr>
      <w:r>
        <w:rPr>
          <w:rStyle w:val="CommentReference"/>
        </w:rPr>
        <w:annotationRef/>
      </w:r>
      <w:r w:rsidR="00114E89">
        <w:t>These p values don’t line up with what is plotted in the figure. Could you double check?</w:t>
      </w:r>
    </w:p>
  </w:comment>
  <w:comment w:id="179" w:author="Kahnt, Thorsten (NIH/NIDA) [E]" w:date="2025-05-06T13:24:00Z" w:initials="TK">
    <w:p w14:paraId="4EAA0700" w14:textId="1645751B" w:rsidR="003F1A27" w:rsidRDefault="003F1A27" w:rsidP="003F1A27">
      <w:pPr>
        <w:pStyle w:val="CommentText"/>
      </w:pPr>
      <w:r>
        <w:rPr>
          <w:rStyle w:val="CommentReference"/>
        </w:rPr>
        <w:annotationRef/>
      </w:r>
      <w:r>
        <w:t>Starting around here you use “sated odor” instead of SA.</w:t>
      </w:r>
    </w:p>
  </w:comment>
  <w:comment w:id="187" w:author="Kahnt, Thorsten (NIH/NIDA) [E]" w:date="2025-05-06T13:07:00Z" w:initials="TK">
    <w:p w14:paraId="4EE68EB6" w14:textId="0F2008F9" w:rsidR="00356BA1" w:rsidRDefault="00356BA1" w:rsidP="00356BA1">
      <w:pPr>
        <w:pStyle w:val="CommentText"/>
      </w:pPr>
      <w:r>
        <w:rPr>
          <w:rStyle w:val="CommentReference"/>
        </w:rPr>
        <w:annotationRef/>
      </w:r>
      <w:r>
        <w:t xml:space="preserve">Not sure I understand what this means. </w:t>
      </w:r>
    </w:p>
  </w:comment>
  <w:comment w:id="205" w:author="Kahnt, Thorsten (NIH/NIDA) [E]" w:date="2025-05-06T13:26:00Z" w:initials="TK">
    <w:p w14:paraId="6C292B97" w14:textId="77777777" w:rsidR="00F268F1" w:rsidRDefault="003F1A27" w:rsidP="00F268F1">
      <w:pPr>
        <w:pStyle w:val="CommentText"/>
      </w:pPr>
      <w:r>
        <w:rPr>
          <w:rStyle w:val="CommentReference"/>
        </w:rPr>
        <w:annotationRef/>
      </w:r>
      <w:r w:rsidR="00F268F1">
        <w:t>Is there a particular reason you don’t use the same type of plot (boxplot), colored bars for aOFC and pOFC and indication of significance for this Figure? And why do you plot single trial estimates instead of subject estimates?</w:t>
      </w:r>
    </w:p>
    <w:p w14:paraId="027A3F9D" w14:textId="77777777" w:rsidR="00F268F1" w:rsidRDefault="00F268F1" w:rsidP="00F268F1">
      <w:pPr>
        <w:pStyle w:val="CommentText"/>
      </w:pPr>
    </w:p>
    <w:p w14:paraId="04898FC3" w14:textId="77777777" w:rsidR="00F268F1" w:rsidRDefault="00F268F1" w:rsidP="00F268F1">
      <w:pPr>
        <w:pStyle w:val="CommentText"/>
      </w:pPr>
      <w:r>
        <w:t xml:space="preserve">It would be good to make this look as similar to 3A as possible and indicate the significant differences. </w:t>
      </w:r>
    </w:p>
  </w:comment>
  <w:comment w:id="218" w:author="Kahnt, Thorsten (NIH/NIDA) [E]" w:date="2025-05-07T08:56:00Z" w:initials="TK">
    <w:p w14:paraId="2AABA1D5" w14:textId="77777777" w:rsidR="00114E89" w:rsidRDefault="00114E89" w:rsidP="00114E89">
      <w:pPr>
        <w:pStyle w:val="CommentText"/>
      </w:pPr>
      <w:r>
        <w:rPr>
          <w:rStyle w:val="CommentReference"/>
        </w:rPr>
        <w:annotationRef/>
      </w:r>
      <w:r>
        <w:t xml:space="preserve">Could you include the exact p value for this test? We are essentially drawing a conclusion for a null result, so it would be good to show the exact value. </w:t>
      </w:r>
    </w:p>
  </w:comment>
  <w:comment w:id="231" w:author="Kahnt, Thorsten (NIH/NIDA) [E]" w:date="2025-05-06T14:37:00Z" w:initials="TK">
    <w:p w14:paraId="4E688D73" w14:textId="77777777" w:rsidR="00F3313E" w:rsidRDefault="00523567" w:rsidP="00F3313E">
      <w:pPr>
        <w:pStyle w:val="CommentText"/>
      </w:pPr>
      <w:r>
        <w:rPr>
          <w:rStyle w:val="CommentReference"/>
        </w:rPr>
        <w:annotationRef/>
      </w:r>
      <w:r w:rsidR="00F3313E">
        <w:t xml:space="preserve">I am also not sure where to best put this. Either here or at the beginning of the results? Having it at the beginning is more naturally aligned with the phases of the task, but then we also present the day 2 TMS effects before the day 1 effects. Maybe this is better? </w:t>
      </w:r>
    </w:p>
    <w:p w14:paraId="76E8DB39" w14:textId="77777777" w:rsidR="00F3313E" w:rsidRDefault="00F3313E" w:rsidP="00F3313E">
      <w:pPr>
        <w:pStyle w:val="CommentText"/>
      </w:pPr>
      <w:r>
        <w:t xml:space="preserve">Or we split it up. In the beginning we present the overall learning performance across all TMS conditions but separated by group like we do in Figure 2 for the probe test. And then we present the effects of TMS and the interaction with session order here… Let’s discuss. </w:t>
      </w:r>
    </w:p>
  </w:comment>
  <w:comment w:id="378" w:author="Kahnt, Thorsten (NIH/NIDA) [E]" w:date="2025-05-07T09:05:00Z" w:initials="TK">
    <w:p w14:paraId="5B34116A" w14:textId="5F3796E1" w:rsidR="00EE21B6" w:rsidRDefault="00EE21B6" w:rsidP="00EE21B6">
      <w:pPr>
        <w:pStyle w:val="CommentText"/>
      </w:pPr>
      <w:r>
        <w:rPr>
          <w:rStyle w:val="CommentReference"/>
        </w:rPr>
        <w:annotationRef/>
      </w:r>
      <w:hyperlink r:id="rId5" w:history="1">
        <w:r w:rsidRPr="00CE54B6">
          <w:rPr>
            <w:rStyle w:val="Hyperlink"/>
          </w:rPr>
          <w:t>https://pubmed.ncbi.nlm.nih.gov/25919962/</w:t>
        </w:r>
      </w:hyperlink>
    </w:p>
  </w:comment>
  <w:comment w:id="491" w:author="Kahnt, Thorsten (NIH/NIDA) [E]" w:date="2025-05-06T14:58:00Z" w:initials="TK">
    <w:p w14:paraId="7A5B0300" w14:textId="00A2E1A3" w:rsidR="00C24C44" w:rsidRDefault="00C24C44" w:rsidP="00C24C44">
      <w:pPr>
        <w:pStyle w:val="CommentText"/>
      </w:pPr>
      <w:r>
        <w:rPr>
          <w:rStyle w:val="CommentReference"/>
        </w:rPr>
        <w:annotationRef/>
      </w:r>
      <w:r>
        <w:t>I think in the main text you use ‘w’...</w:t>
      </w:r>
    </w:p>
  </w:comment>
  <w:comment w:id="499" w:author="Kahnt, Thorsten (NIH/NIDA) [E]" w:date="2025-05-06T15:05:00Z" w:initials="TK">
    <w:p w14:paraId="3D47166F" w14:textId="77777777" w:rsidR="00FA02A6" w:rsidRDefault="00FA02A6" w:rsidP="00FA02A6">
      <w:pPr>
        <w:pStyle w:val="CommentText"/>
      </w:pPr>
      <w:r>
        <w:rPr>
          <w:rStyle w:val="CommentReference"/>
        </w:rPr>
        <w:annotationRef/>
      </w:r>
      <w:r>
        <w:t xml:space="preserve">Not sure we need this as we are not reporting TMS-related fMRI analyses.. </w:t>
      </w:r>
    </w:p>
  </w:comment>
  <w:comment w:id="502" w:author="Kahnt, Thorsten (NIH/NIDA) [E]" w:date="2025-05-06T15:02:00Z" w:initials="TK">
    <w:p w14:paraId="3F4524DD" w14:textId="77777777" w:rsidR="002D71ED" w:rsidRDefault="00FA02A6" w:rsidP="002D71ED">
      <w:pPr>
        <w:pStyle w:val="CommentText"/>
      </w:pPr>
      <w:r>
        <w:rPr>
          <w:rStyle w:val="CommentReference"/>
        </w:rPr>
        <w:annotationRef/>
      </w:r>
      <w:r w:rsidR="002D71ED">
        <w:t xml:space="preserve">Wer’re still missing are general and specific descriptions of behavioral data analysis. </w:t>
      </w:r>
    </w:p>
  </w:comment>
  <w:comment w:id="513" w:author="Kahnt, Thorsten (NIH/NIDA) [E]" w:date="2025-05-06T15:18:00Z" w:initials="TK">
    <w:p w14:paraId="499F034A" w14:textId="77777777" w:rsidR="00801B4F" w:rsidRDefault="00801B4F" w:rsidP="00801B4F">
      <w:pPr>
        <w:pStyle w:val="CommentText"/>
      </w:pPr>
      <w:r>
        <w:rPr>
          <w:rStyle w:val="CommentReference"/>
        </w:rPr>
        <w:annotationRef/>
      </w:r>
      <w:r>
        <w:t xml:space="preserve">I am not sure I understand. How is it possible that you can predict choices from differences in pleasantness ratings between sated and non-sated odors pre-meal? Is this just natural variability in pleasantness ratings between sweet and savory odors? </w:t>
      </w:r>
    </w:p>
  </w:comment>
  <w:comment w:id="520" w:author="Kahnt, Thorsten (NIH/NIDA) [E]" w:date="2025-05-06T15:11:00Z" w:initials="TK">
    <w:p w14:paraId="6B937F22" w14:textId="79D68C6C" w:rsidR="00801B4F" w:rsidRDefault="00801B4F" w:rsidP="00801B4F">
      <w:pPr>
        <w:pStyle w:val="CommentText"/>
      </w:pPr>
      <w:r>
        <w:rPr>
          <w:rStyle w:val="CommentReference"/>
        </w:rPr>
        <w:annotationRef/>
      </w:r>
      <w:r>
        <w:t xml:space="preserve">Include color code in figure. </w:t>
      </w:r>
    </w:p>
  </w:comment>
  <w:comment w:id="528" w:author="Kahnt, Thorsten (NIH/NIDA) [E]" w:date="2025-05-06T15:25:00Z" w:initials="TK">
    <w:p w14:paraId="438D3B79" w14:textId="77777777" w:rsidR="00666F9C" w:rsidRDefault="00666F9C" w:rsidP="00666F9C">
      <w:pPr>
        <w:pStyle w:val="CommentText"/>
      </w:pPr>
      <w:r>
        <w:rPr>
          <w:rStyle w:val="CommentReference"/>
        </w:rPr>
        <w:annotationRef/>
      </w:r>
      <w:r>
        <w:t>Double check legends...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94C5EA" w15:done="0"/>
  <w15:commentEx w15:paraId="09AFC3C5" w15:done="0"/>
  <w15:commentEx w15:paraId="30F203F4" w15:done="0"/>
  <w15:commentEx w15:paraId="7F672D05" w15:done="0"/>
  <w15:commentEx w15:paraId="4D042B1F" w15:done="0"/>
  <w15:commentEx w15:paraId="2062802C" w15:done="0"/>
  <w15:commentEx w15:paraId="10E9E406" w15:done="0"/>
  <w15:commentEx w15:paraId="3AAA8886" w15:done="0"/>
  <w15:commentEx w15:paraId="3D6AABBD" w15:done="0"/>
  <w15:commentEx w15:paraId="608A3DCB" w15:done="0"/>
  <w15:commentEx w15:paraId="4226D228" w15:done="0"/>
  <w15:commentEx w15:paraId="17FE1FEF" w15:done="0"/>
  <w15:commentEx w15:paraId="4EAA0700" w15:done="0"/>
  <w15:commentEx w15:paraId="4EE68EB6" w15:done="0"/>
  <w15:commentEx w15:paraId="04898FC3" w15:done="0"/>
  <w15:commentEx w15:paraId="2AABA1D5" w15:done="0"/>
  <w15:commentEx w15:paraId="76E8DB39" w15:done="0"/>
  <w15:commentEx w15:paraId="5B34116A" w15:done="0"/>
  <w15:commentEx w15:paraId="7A5B0300" w15:done="0"/>
  <w15:commentEx w15:paraId="3D47166F" w15:done="0"/>
  <w15:commentEx w15:paraId="3F4524DD" w15:done="0"/>
  <w15:commentEx w15:paraId="499F034A" w15:done="0"/>
  <w15:commentEx w15:paraId="6B937F22" w15:done="0"/>
  <w15:commentEx w15:paraId="438D3B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D3BDA64" w16cex:dateUtc="2025-05-06T15:39:00Z"/>
  <w16cex:commentExtensible w16cex:durableId="0BCD2E65" w16cex:dateUtc="2025-05-06T15:51:00Z"/>
  <w16cex:commentExtensible w16cex:durableId="3173E65B" w16cex:dateUtc="2025-05-06T15:53:00Z"/>
  <w16cex:commentExtensible w16cex:durableId="08633DA0" w16cex:dateUtc="2025-05-07T13:12:00Z"/>
  <w16cex:commentExtensible w16cex:durableId="035BB9F7" w16cex:dateUtc="2025-05-07T13:13:00Z"/>
  <w16cex:commentExtensible w16cex:durableId="7BDC6A80" w16cex:dateUtc="2025-05-07T13:14:00Z"/>
  <w16cex:commentExtensible w16cex:durableId="1071BE3C" w16cex:dateUtc="2025-05-07T13:15:00Z"/>
  <w16cex:commentExtensible w16cex:durableId="05A71A13" w16cex:dateUtc="2025-05-06T16:04:00Z"/>
  <w16cex:commentExtensible w16cex:durableId="2E7D270C" w16cex:dateUtc="2025-05-06T18:18:00Z"/>
  <w16cex:commentExtensible w16cex:durableId="55C58CEF" w16cex:dateUtc="2025-05-06T16:39:00Z"/>
  <w16cex:commentExtensible w16cex:durableId="361CDCBD" w16cex:dateUtc="2025-05-06T16:44:00Z"/>
  <w16cex:commentExtensible w16cex:durableId="1A838660" w16cex:dateUtc="2025-05-06T17:00:00Z"/>
  <w16cex:commentExtensible w16cex:durableId="4835B4A8" w16cex:dateUtc="2025-05-06T17:24:00Z"/>
  <w16cex:commentExtensible w16cex:durableId="536FA4F5" w16cex:dateUtc="2025-05-06T17:07:00Z"/>
  <w16cex:commentExtensible w16cex:durableId="57879F0F" w16cex:dateUtc="2025-05-06T17:26:00Z"/>
  <w16cex:commentExtensible w16cex:durableId="1A03955E" w16cex:dateUtc="2025-05-07T12:56:00Z"/>
  <w16cex:commentExtensible w16cex:durableId="49239B04" w16cex:dateUtc="2025-05-06T18:37:00Z"/>
  <w16cex:commentExtensible w16cex:durableId="431B613B" w16cex:dateUtc="2025-05-07T13:05:00Z"/>
  <w16cex:commentExtensible w16cex:durableId="0B37CDB9" w16cex:dateUtc="2025-05-06T18:58:00Z"/>
  <w16cex:commentExtensible w16cex:durableId="5BA91698" w16cex:dateUtc="2025-05-06T19:05:00Z"/>
  <w16cex:commentExtensible w16cex:durableId="3C5C2409" w16cex:dateUtc="2025-05-06T19:02:00Z"/>
  <w16cex:commentExtensible w16cex:durableId="24310881" w16cex:dateUtc="2025-05-06T19:18:00Z"/>
  <w16cex:commentExtensible w16cex:durableId="65DDAD8F" w16cex:dateUtc="2025-05-06T19:11:00Z"/>
  <w16cex:commentExtensible w16cex:durableId="6C62F0CE" w16cex:dateUtc="2025-05-06T19: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94C5EA" w16cid:durableId="1D3BDA64"/>
  <w16cid:commentId w16cid:paraId="09AFC3C5" w16cid:durableId="0BCD2E65"/>
  <w16cid:commentId w16cid:paraId="30F203F4" w16cid:durableId="3173E65B"/>
  <w16cid:commentId w16cid:paraId="7F672D05" w16cid:durableId="08633DA0"/>
  <w16cid:commentId w16cid:paraId="4D042B1F" w16cid:durableId="035BB9F7"/>
  <w16cid:commentId w16cid:paraId="2062802C" w16cid:durableId="7BDC6A80"/>
  <w16cid:commentId w16cid:paraId="10E9E406" w16cid:durableId="1071BE3C"/>
  <w16cid:commentId w16cid:paraId="3AAA8886" w16cid:durableId="05A71A13"/>
  <w16cid:commentId w16cid:paraId="3D6AABBD" w16cid:durableId="2E7D270C"/>
  <w16cid:commentId w16cid:paraId="608A3DCB" w16cid:durableId="55C58CEF"/>
  <w16cid:commentId w16cid:paraId="4226D228" w16cid:durableId="361CDCBD"/>
  <w16cid:commentId w16cid:paraId="17FE1FEF" w16cid:durableId="1A838660"/>
  <w16cid:commentId w16cid:paraId="4EAA0700" w16cid:durableId="4835B4A8"/>
  <w16cid:commentId w16cid:paraId="4EE68EB6" w16cid:durableId="536FA4F5"/>
  <w16cid:commentId w16cid:paraId="04898FC3" w16cid:durableId="57879F0F"/>
  <w16cid:commentId w16cid:paraId="2AABA1D5" w16cid:durableId="1A03955E"/>
  <w16cid:commentId w16cid:paraId="76E8DB39" w16cid:durableId="49239B04"/>
  <w16cid:commentId w16cid:paraId="5B34116A" w16cid:durableId="431B613B"/>
  <w16cid:commentId w16cid:paraId="7A5B0300" w16cid:durableId="0B37CDB9"/>
  <w16cid:commentId w16cid:paraId="3D47166F" w16cid:durableId="5BA91698"/>
  <w16cid:commentId w16cid:paraId="3F4524DD" w16cid:durableId="3C5C2409"/>
  <w16cid:commentId w16cid:paraId="499F034A" w16cid:durableId="24310881"/>
  <w16cid:commentId w16cid:paraId="6B937F22" w16cid:durableId="65DDAD8F"/>
  <w16cid:commentId w16cid:paraId="438D3B79" w16cid:durableId="6C62F0C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2EAB19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210529573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hnt, Thorsten (NIH/NIDA) [E]">
    <w15:presenceInfo w15:providerId="AD" w15:userId="S::kahntt2@nih.gov::89d9c32a-7882-4a3e-93fc-6983c2c484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2"/>
    <w:compatSetting w:name="useWord2013TrackBottomHyphenation" w:uri="http://schemas.microsoft.com/office/word" w:val="1"/>
  </w:compat>
  <w:rsids>
    <w:rsidRoot w:val="002B6979"/>
    <w:rsid w:val="00114E89"/>
    <w:rsid w:val="00196911"/>
    <w:rsid w:val="001A738D"/>
    <w:rsid w:val="00205D19"/>
    <w:rsid w:val="002B6979"/>
    <w:rsid w:val="002D71ED"/>
    <w:rsid w:val="002F59B7"/>
    <w:rsid w:val="0034498C"/>
    <w:rsid w:val="00356BA1"/>
    <w:rsid w:val="003C12EC"/>
    <w:rsid w:val="003F1A27"/>
    <w:rsid w:val="0041236C"/>
    <w:rsid w:val="004D2880"/>
    <w:rsid w:val="0050201C"/>
    <w:rsid w:val="00523567"/>
    <w:rsid w:val="00590D0E"/>
    <w:rsid w:val="00653CD7"/>
    <w:rsid w:val="00666F9C"/>
    <w:rsid w:val="00711149"/>
    <w:rsid w:val="00725FE6"/>
    <w:rsid w:val="00801B4F"/>
    <w:rsid w:val="008824F8"/>
    <w:rsid w:val="009512A7"/>
    <w:rsid w:val="00A96F76"/>
    <w:rsid w:val="00AF030D"/>
    <w:rsid w:val="00B52B50"/>
    <w:rsid w:val="00BA49C1"/>
    <w:rsid w:val="00BD3CB2"/>
    <w:rsid w:val="00BF3357"/>
    <w:rsid w:val="00C24C44"/>
    <w:rsid w:val="00D4087C"/>
    <w:rsid w:val="00E872D3"/>
    <w:rsid w:val="00EE21B6"/>
    <w:rsid w:val="00F268F1"/>
    <w:rsid w:val="00F3313E"/>
    <w:rsid w:val="00FA02A6"/>
    <w:rsid w:val="00FC7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BE31B"/>
  <w15:docId w15:val="{C8F0A427-9A82-4B8E-A7EA-6051C6474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rsid w:val="00205D19"/>
    <w:rPr>
      <w:sz w:val="16"/>
      <w:szCs w:val="16"/>
    </w:rPr>
  </w:style>
  <w:style w:type="paragraph" w:styleId="CommentText">
    <w:name w:val="annotation text"/>
    <w:basedOn w:val="Normal"/>
    <w:link w:val="CommentTextChar"/>
    <w:rsid w:val="00205D19"/>
    <w:rPr>
      <w:sz w:val="20"/>
      <w:szCs w:val="20"/>
    </w:rPr>
  </w:style>
  <w:style w:type="character" w:customStyle="1" w:styleId="CommentTextChar">
    <w:name w:val="Comment Text Char"/>
    <w:basedOn w:val="DefaultParagraphFont"/>
    <w:link w:val="CommentText"/>
    <w:rsid w:val="00205D19"/>
    <w:rPr>
      <w:sz w:val="20"/>
      <w:szCs w:val="20"/>
    </w:rPr>
  </w:style>
  <w:style w:type="paragraph" w:styleId="CommentSubject">
    <w:name w:val="annotation subject"/>
    <w:basedOn w:val="CommentText"/>
    <w:next w:val="CommentText"/>
    <w:link w:val="CommentSubjectChar"/>
    <w:rsid w:val="00205D19"/>
    <w:rPr>
      <w:b/>
      <w:bCs/>
    </w:rPr>
  </w:style>
  <w:style w:type="character" w:customStyle="1" w:styleId="CommentSubjectChar">
    <w:name w:val="Comment Subject Char"/>
    <w:basedOn w:val="CommentTextChar"/>
    <w:link w:val="CommentSubject"/>
    <w:rsid w:val="00205D19"/>
    <w:rPr>
      <w:b/>
      <w:bCs/>
      <w:sz w:val="20"/>
      <w:szCs w:val="20"/>
    </w:rPr>
  </w:style>
  <w:style w:type="paragraph" w:styleId="Revision">
    <w:name w:val="Revision"/>
    <w:hidden/>
    <w:rsid w:val="00205D19"/>
    <w:pPr>
      <w:spacing w:after="0"/>
    </w:pPr>
  </w:style>
  <w:style w:type="character" w:styleId="UnresolvedMention">
    <w:name w:val="Unresolved Mention"/>
    <w:basedOn w:val="DefaultParagraphFont"/>
    <w:uiPriority w:val="99"/>
    <w:semiHidden/>
    <w:unhideWhenUsed/>
    <w:rsid w:val="00590D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ubmed.ncbi.nlm.nih.gov/25848032/" TargetMode="External"/><Relationship Id="rId2" Type="http://schemas.openxmlformats.org/officeDocument/2006/relationships/hyperlink" Target="https://pubmed.ncbi.nlm.nih.gov/23416449/" TargetMode="External"/><Relationship Id="rId1" Type="http://schemas.openxmlformats.org/officeDocument/2006/relationships/hyperlink" Target="https://pubmed.ncbi.nlm.nih.gov/36550290/" TargetMode="External"/><Relationship Id="rId5" Type="http://schemas.openxmlformats.org/officeDocument/2006/relationships/hyperlink" Target="https://pubmed.ncbi.nlm.nih.gov/25919962/" TargetMode="External"/><Relationship Id="rId4" Type="http://schemas.openxmlformats.org/officeDocument/2006/relationships/hyperlink" Target="https://pubmed.ncbi.nlm.nih.gov/11135651/"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df"/><Relationship Id="rId18" Type="http://schemas.openxmlformats.org/officeDocument/2006/relationships/image" Target="media/image10.pdf"/><Relationship Id="rId3" Type="http://schemas.openxmlformats.org/officeDocument/2006/relationships/settings" Target="settings.xml"/><Relationship Id="rId21" Type="http://schemas.microsoft.com/office/2011/relationships/people" Target="people.xml"/><Relationship Id="rId7" Type="http://schemas.microsoft.com/office/2016/09/relationships/commentsIds" Target="commentsIds.xml"/><Relationship Id="rId12" Type="http://schemas.openxmlformats.org/officeDocument/2006/relationships/image" Target="media/image4.pdf"/><Relationship Id="rId17" Type="http://schemas.openxmlformats.org/officeDocument/2006/relationships/image" Target="media/image9.pdf"/><Relationship Id="rId2" Type="http://schemas.openxmlformats.org/officeDocument/2006/relationships/styles" Target="styles.xml"/><Relationship Id="rId16" Type="http://schemas.openxmlformats.org/officeDocument/2006/relationships/image" Target="media/image8.pdf"/><Relationship Id="rId20"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df"/><Relationship Id="rId5" Type="http://schemas.openxmlformats.org/officeDocument/2006/relationships/comments" Target="comments.xml"/><Relationship Id="rId15" Type="http://schemas.openxmlformats.org/officeDocument/2006/relationships/image" Target="media/image7.pdf"/><Relationship Id="rId10" Type="http://schemas.openxmlformats.org/officeDocument/2006/relationships/image" Target="media/image2.pdf"/><Relationship Id="rId19" Type="http://schemas.openxmlformats.org/officeDocument/2006/relationships/image" Target="media/image11.pd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d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349</TotalTime>
  <Pages>30</Pages>
  <Words>10463</Words>
  <Characters>59644</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Distinct contributions of anterior and posterior orbitofrontal cortex to adaptive decision-making</vt:lpstr>
    </vt:vector>
  </TitlesOfParts>
  <Company/>
  <LinksUpToDate>false</LinksUpToDate>
  <CharactersWithSpaces>69968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Distinct contributions of anterior and posterior orbitofrontal cortex to adaptive decision-making</dc:title>
  <dc:creator>; ; ; ; ; </dc:creator>
  <cp:keywords/>
  <cp:lastModifiedBy>Kahnt, Thorsten (NIH/NIDA) [E]</cp:lastModifiedBy>
  <cp:revision>6</cp:revision>
  <dcterms:created xsi:type="dcterms:W3CDTF">2025-05-05T19:00:00Z</dcterms:created>
  <dcterms:modified xsi:type="dcterms:W3CDTF">2025-05-08T19:35:00Z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ies>
</file>